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10"/>
            </w:sdtPr>
            <w:sdtContent>
              <w:ins w:author="Amruta Aamte" w:id="3" w:date="2021-12-11T07:02:27Z">
                <w:sdt>
                  <w:sdtPr>
                    <w:tag w:val="goog_rdk_1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DD</w:delText>
                      </w:r>
                    </w:del>
                  </w:sdtContent>
                </w:sdt>
              </w:ins>
            </w:sdtContent>
          </w:sdt>
          <w:sdt>
            <w:sdtPr>
              <w:tag w:val="goog_rdk_12"/>
            </w:sdtPr>
            <w:sdtContent>
              <w:del w:author="Divya Machkure" w:id="4" w:date="2024-04-29T13:13:39Z"/>
            </w:sdtContent>
          </w:sdt>
          <w:sdt>
            <w:sdtPr>
              <w:tag w:val="goog_rdk_13"/>
            </w:sdtPr>
            <w:sdtContent>
              <w:ins w:author="Deepak kumar patel" w:id="5" w:date="2021-04-25T08:37:53Z">
                <w:sdt>
                  <w:sdtPr>
                    <w:tag w:val="goog_rdk_1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5"/>
            </w:sdtPr>
            <w:sdtContent>
              <w:del w:author="Divya Machkure" w:id="4" w:date="2024-04-29T13:13:39Z"/>
            </w:sdtContent>
          </w:sdt>
          <w:sdt>
            <w:sdtPr>
              <w:tag w:val="goog_rdk_16"/>
            </w:sdtPr>
            <w:sdtContent>
              <w:ins w:author="Rohan Bhardwaj" w:id="6" w:date="2021-06-01T08:59:49Z">
                <w:sdt>
                  <w:sdtPr>
                    <w:tag w:val="goog_rdk_17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8"/>
            </w:sdtPr>
            <w:sdtContent>
              <w:del w:author="Divya Machkure" w:id="4" w:date="2024-04-29T13:13:39Z"/>
            </w:sdtContent>
          </w:sdt>
          <w:sdt>
            <w:sdtPr>
              <w:tag w:val="goog_rdk_19"/>
            </w:sdtPr>
            <w:sdtContent>
              <w:ins w:author="Deepak kumar patel" w:id="7" w:date="2021-04-25T08:37:53Z">
                <w:sdt>
                  <w:sdtPr>
                    <w:tag w:val="goog_rdk_20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2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1) GPA – numerical, actual GPA</w:delText>
                </w:r>
              </w:del>
            </w:sdtContent>
          </w:sdt>
          <w:sdt>
            <w:sdtPr>
              <w:tag w:val="goog_rdk_22"/>
            </w:sdtPr>
            <w:sdtContent>
              <w:ins w:author="Aarthi Pulivarthi" w:id="8" w:date="2022-04-06T05:30:55Z">
                <w:sdt>
                  <w:sdtPr>
                    <w:tag w:val="goog_rdk_2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–rating</w:delText>
                      </w:r>
                    </w:del>
                  </w:sdtContent>
                </w:sdt>
              </w:ins>
            </w:sdtContent>
          </w:sdt>
          <w:sdt>
            <w:sdtPr>
              <w:tag w:val="goog_rdk_2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26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2) Gender</w:delText>
                </w:r>
              </w:del>
            </w:sdtContent>
          </w:sdt>
          <w:sdt>
            <w:sdtPr>
              <w:tag w:val="goog_rdk_27"/>
            </w:sdtPr>
            <w:sdtContent>
              <w:ins w:author="Vishnupriya Pippari" w:id="9" w:date="2021-11-11T13:30:16Z">
                <w:sdt>
                  <w:sdtPr>
                    <w:tag w:val="goog_rdk_28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32"/>
            </w:sdtPr>
            <w:sdtContent>
              <w:ins w:author="Vishnupriya Pippari" w:id="10" w:date="2021-11-11T13:30:20Z">
                <w:sdt>
                  <w:sdtPr>
                    <w:tag w:val="goog_rdk_3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3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(1 – Female</w:delText>
                </w:r>
              </w:del>
            </w:sdtContent>
          </w:sdt>
          <w:sdt>
            <w:sdtPr>
              <w:tag w:val="goog_rdk_35"/>
            </w:sdtPr>
            <w:sdtContent>
              <w:ins w:author="Vishnupriya Pippari" w:id="11" w:date="2021-11-11T13:30:11Z">
                <w:sdt>
                  <w:sdtPr>
                    <w:tag w:val="goog_rdk_36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5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40"/>
            </w:sdtPr>
            <w:sdtContent>
              <w:ins w:author="Vishnupriya Pippari" w:id="12" w:date="2021-11-11T13:30:24Z">
                <w:sdt>
                  <w:sdtPr>
                    <w:tag w:val="goog_rdk_4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4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2 – Male)</w:delText>
                </w:r>
              </w:del>
            </w:sdtContent>
          </w:sdt>
          <w:sdt>
            <w:sdtPr>
              <w:tag w:val="goog_rdk_43"/>
            </w:sdtPr>
            <w:sdtContent>
              <w:ins w:author="Vishnupriya Pippari" w:id="13" w:date="2021-11-11T13:29:52Z">
                <w:sdt>
                  <w:sdtPr>
                    <w:tag w:val="goog_rdk_4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8"/>
      </w:sdtPr>
      <w:sdtContent>
        <w:p w:rsidR="00000000" w:rsidDel="00000000" w:rsidP="00000000" w:rsidRDefault="00000000" w:rsidRPr="00000000" w14:paraId="00000008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7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3) Breakfast (the </w:delText>
                </w:r>
              </w:del>
            </w:sdtContent>
          </w:sdt>
          <w:sdt>
            <w:sdtPr>
              <w:tag w:val="goog_rdk_50"/>
            </w:sdtPr>
            <w:sdtContent>
              <w:ins w:author="Punnamaraju Lakshmi kusuma" w:id="14" w:date="2023-11-05T04:48:53Z">
                <w:sdt>
                  <w:sdtPr>
                    <w:tag w:val="goog_rdk_5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ol</w:delText>
                      </w:r>
                    </w:del>
                  </w:sdtContent>
                </w:sdt>
              </w:ins>
            </w:sdtContent>
          </w:sdt>
          <w:sdt>
            <w:sdtPr>
              <w:tag w:val="goog_rdk_5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participants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are shown the following pictures and asked which one of these pictures they associate with the word “breakfast), 1 – cereal option and 2 – donut op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5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0B">
          <w:pPr>
            <w:rPr>
              <w:del w:author="Divya Machkure" w:id="4" w:date="2024-04-29T13:13:39Z"/>
              <w:shd w:fill="auto" w:val="clear"/>
              <w:rPrChange w:author="Deshmukh Saurav" w:id="16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58"/>
            </w:sdtPr>
            <w:sdtContent>
              <w:ins w:author="Hamza Aziz" w:id="15" w:date="2021-10-29T20:31:37Z">
                <w:sdt>
                  <w:sdtPr>
                    <w:tag w:val="goog_rdk_59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5" name="image5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5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8" name="image5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5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60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7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0C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2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0D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30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0E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6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70"/>
        </w:sdtPr>
        <w:sdtContent>
          <w:ins w:author="Aarthi Pulivarthi" w:id="17" w:date="2022-04-06T05:31:22Z">
            <w:sdt>
              <w:sdtPr>
                <w:tag w:val="goog_rdk_71"/>
              </w:sdtPr>
              <w:sdtContent>
                <w:del w:author="Divya Machkure" w:id="4" w:date="2024-04-29T13:13:39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rtl w:val="0"/>
                    </w:rPr>
                    <w:delText xml:space="preserve">–</w:delText>
                  </w:r>
                </w:del>
              </w:sdtContent>
            </w:sdt>
          </w:ins>
        </w:sdtContent>
      </w:sdt>
      <w:sdt>
        <w:sdtPr>
          <w:tag w:val="goog_rdk_72"/>
        </w:sdtPr>
        <w:sdtContent>
          <w:del w:author="Divya Machkure" w:id="4" w:date="2024-04-29T13:13:3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4) calories_chicken - </w:delTex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guessing calories in chicken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73"/>
        </w:sdtPr>
        <w:sdtContent>
          <w:ins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74"/>
        </w:sdtPr>
        <w:sdtContent>
          <w:del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75"/>
        </w:sdtPr>
        <w:sdtContent>
          <w:ins w:author="Prayushi Doshi" w:id="19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76"/>
        </w:sdtPr>
        <w:sdtContent>
          <w:ins w:author="Rohan Bhardwaj" w:id="20" w:date="2021-06-01T09:12:43Z">
            <w:sdt>
              <w:sdtPr>
                <w:tag w:val="goog_rdk_77"/>
              </w:sdtPr>
              <w:sdtContent>
                <w:del w:author="Prayushi Doshi" w:id="21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78"/>
        </w:sdtPr>
        <w:sdtContent>
          <w:del w:author="Rohan Bhardwaj" w:id="22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79"/>
        </w:sdtPr>
        <w:sdtContent>
          <w:ins w:author="Prayushi Doshi" w:id="23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80"/>
        </w:sdtPr>
        <w:sdtContent>
          <w:ins w:author="Aarthi Pulivarthi" w:id="24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81"/>
        </w:sdtPr>
        <w:sdtContent>
          <w:ins w:author="Prayushi Doshi" w:id="25" w:date="2021-09-11T09:01:26Z">
            <w:sdt>
              <w:sdtPr>
                <w:tag w:val="goog_rdk_82"/>
              </w:sdtPr>
              <w:sdtContent>
                <w:del w:author="Aarthi Pulivarthi" w:id="26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sdt>
      <w:sdtPr>
        <w:tag w:val="goog_rdk_84"/>
      </w:sdtPr>
      <w:sdtContent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2 - 315 </w:t>
          </w:r>
          <w:sdt>
            <w:sdtPr>
              <w:tag w:val="goog_rdk_8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DD  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1) GPA – numerical, actual GPA–rating</w:t>
                </w:r>
              </w:ins>
            </w:sdtContent>
          </w:sdt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20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5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2) Gender</w:t>
                </w:r>
              </w:ins>
            </w:sdtContent>
          </w:sdt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21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(1 – Female</w:t>
                </w:r>
              </w:ins>
            </w:sdtContent>
          </w:sdt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22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9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and 2 – Male)</w:t>
                </w:r>
              </w:ins>
            </w:sdtContent>
          </w:sdt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23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1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4"/>
      </w:sdtPr>
      <w:sdtContent>
        <w:p w:rsidR="00000000" w:rsidDel="00000000" w:rsidP="00000000" w:rsidRDefault="00000000" w:rsidRPr="00000000" w14:paraId="00000024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3) Breakfast (the olparticipants are shown the following pictures and asked which one of these pictures they associate with the word “breakfast), 1 – cereal option and 2 – donut option</w:t>
                </w:r>
              </w:ins>
            </w:sdtContent>
          </w:sdt>
        </w:p>
      </w:sdtContent>
    </w:sdt>
    <w:sdt>
      <w:sdtPr>
        <w:tag w:val="goog_rdk_96"/>
      </w:sdtPr>
      <w:sdtContent>
        <w:p w:rsidR="00000000" w:rsidDel="00000000" w:rsidP="00000000" w:rsidRDefault="00000000" w:rsidRPr="00000000" w14:paraId="00000025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5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9"/>
      </w:sdtPr>
      <w:sdtContent>
        <w:p w:rsidR="00000000" w:rsidDel="00000000" w:rsidP="00000000" w:rsidRDefault="00000000" w:rsidRPr="00000000" w14:paraId="00000026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PrChange w:author="Divya Machkure" w:id="27" w:date="2024-04-29T13:13:39Z">
                      <w:rPr>
                        <w:rFonts w:ascii="Times New Roman" w:cs="Times New Roman" w:eastAsia="Times New Roman" w:hAnsi="Times New Roman"/>
                        <w:b w:val="0"/>
                        <w:i w:val="0"/>
                        <w:smallCaps w:val="0"/>
                        <w:strike w:val="0"/>
                        <w:color w:val="24292e"/>
                        <w:sz w:val="24"/>
                        <w:szCs w:val="24"/>
                        <w:u w:val="none"/>
                        <w:shd w:fill="auto" w:val="clear"/>
                        <w:vertAlign w:val="baseline"/>
                      </w:rPr>
                    </w:rPrChange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32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PrChange w:author="Divya Machkure" w:id="27" w:date="2024-04-29T13:13:39Z">
                      <w:rPr>
                        <w:rFonts w:ascii="Times New Roman" w:cs="Times New Roman" w:eastAsia="Times New Roman" w:hAnsi="Times New Roman"/>
                        <w:b w:val="0"/>
                        <w:i w:val="0"/>
                        <w:smallCaps w:val="0"/>
                        <w:strike w:val="0"/>
                        <w:color w:val="24292e"/>
                        <w:sz w:val="24"/>
                        <w:szCs w:val="24"/>
                        <w:u w:val="none"/>
                        <w:shd w:fill="auto" w:val="clear"/>
                        <w:vertAlign w:val="baseline"/>
                      </w:rPr>
                    </w:rPrChange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6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PrChange w:author="Divya Machkure" w:id="27" w:date="2024-04-29T13:13:39Z">
                      <w:rPr>
                        <w:rFonts w:ascii="Times New Roman" w:cs="Times New Roman" w:eastAsia="Times New Roman" w:hAnsi="Times New Roman"/>
                        <w:b w:val="0"/>
                        <w:i w:val="0"/>
                        <w:smallCaps w:val="0"/>
                        <w:strike w:val="0"/>
                        <w:color w:val="24292e"/>
                        <w:sz w:val="24"/>
                        <w:szCs w:val="24"/>
                        <w:u w:val="none"/>
                        <w:shd w:fill="auto" w:val="clear"/>
                        <w:vertAlign w:val="baseline"/>
                      </w:rPr>
                    </w:rPrChange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4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ins>
              <w:sdt>
                <w:sdtPr>
                  <w:tag w:val="goog_rdk_98"/>
                </w:sdtPr>
                <w:sdtContent>
                  <w:ins w:author="Divya Machkure" w:id="4" w:date="2024-04-29T13:13:39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Divya Machkure" w:id="4" w:date="2024-04-29T13:13:39Z"/>
            </w:sdtContent>
          </w:sdt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027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00"/>
            </w:sdtPr>
            <w:sdtContent>
              <w:ins w:author="Divya Machkure" w:id="4" w:date="2024-04-29T13:13:39Z"/>
              <w:sdt>
                <w:sdtPr>
                  <w:tag w:val="goog_rdk_101"/>
                </w:sdtPr>
                <w:sdtContent>
                  <w:ins w:author="Divya Machkure" w:id="4" w:date="2024-04-29T13:13:39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Divya Machkure" w:id="4" w:date="2024-04-29T13:13:39Z"/>
            </w:sdtContent>
          </w:sdt>
        </w:p>
      </w:sdtContent>
    </w:sdt>
    <w:sdt>
      <w:sdtPr>
        <w:tag w:val="goog_rdk_105"/>
      </w:sdtPr>
      <w:sdtContent>
        <w:p w:rsidR="00000000" w:rsidDel="00000000" w:rsidP="00000000" w:rsidRDefault="00000000" w:rsidRPr="00000000" w14:paraId="00000028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0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PrChange w:author="Divya Machkure" w:id="27" w:date="2024-04-29T13:13:39Z">
                      <w:rPr>
                        <w:rFonts w:ascii="Times New Roman" w:cs="Times New Roman" w:eastAsia="Times New Roman" w:hAnsi="Times New Roman"/>
                        <w:b w:val="0"/>
                        <w:i w:val="0"/>
                        <w:smallCaps w:val="0"/>
                        <w:strike w:val="0"/>
                        <w:color w:val="24292e"/>
                        <w:sz w:val="24"/>
                        <w:szCs w:val="24"/>
                        <w:u w:val="none"/>
                        <w:shd w:fill="auto" w:val="clear"/>
                        <w:vertAlign w:val="baseline"/>
                      </w:rPr>
                    </w:rPrChange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40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ins>
              <w:sdt>
                <w:sdtPr>
                  <w:tag w:val="goog_rdk_104"/>
                </w:sdtPr>
                <w:sdtContent>
                  <w:ins w:author="Divya Machkure" w:id="4" w:date="2024-04-29T13:13:39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Divya Machkure" w:id="4" w:date="2024-04-29T13:13:39Z"/>
            </w:sdtContent>
          </w:sdt>
        </w:p>
      </w:sdtContent>
    </w:sdt>
    <w:sdt>
      <w:sdtPr>
        <w:tag w:val="goog_rdk_108"/>
      </w:sdtPr>
      <w:sdtContent>
        <w:p w:rsidR="00000000" w:rsidDel="00000000" w:rsidP="00000000" w:rsidRDefault="00000000" w:rsidRPr="00000000" w14:paraId="00000029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06"/>
            </w:sdtPr>
            <w:sdtContent>
              <w:ins w:author="Divya Machkure" w:id="4" w:date="2024-04-29T13:13:39Z"/>
              <w:sdt>
                <w:sdtPr>
                  <w:tag w:val="goog_rdk_107"/>
                </w:sdtPr>
                <w:sdtContent>
                  <w:ins w:author="Divya Machkure" w:id="4" w:date="2024-04-29T13:13:39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Divya Machkure" w:id="4" w:date="2024-04-29T13:13:39Z"/>
            </w:sdtContent>
          </w:sdt>
        </w:p>
      </w:sdtContent>
    </w:sdt>
    <w:sdt>
      <w:sdtPr>
        <w:tag w:val="goog_rdk_113"/>
      </w:sdtPr>
      <w:sdtContent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09"/>
            </w:sdtPr>
            <w:sdtContent>
              <w:ins w:author="Divya Machkure" w:id="4" w:date="2024-04-29T13:13:39Z"/>
              <w:sdt>
                <w:sdtPr>
                  <w:tag w:val="goog_rdk_110"/>
                </w:sdtPr>
                <w:sdtContent>
                  <w:ins w:author="Divya Machkure" w:id="4" w:date="2024-04-29T13:13:39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–4) calories_chicken - </w:t>
                    </w:r>
                  </w:ins>
                </w:sdtContent>
              </w:sdt>
              <w:ins w:author="Divya Machkure" w:id="4" w:date="2024-04-29T13:13:39Z">
                <w:sdt>
                  <w:sdtPr>
                    <w:tag w:val="goog_rdk_111"/>
                  </w:sdtPr>
                  <w:sdtContent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guessing calories in chicken</w:t>
                    </w:r>
                  </w:sdtContent>
                </w:sdt>
              </w:ins>
            </w:sdtContent>
          </w:sdt>
          <w:sdt>
            <w:sdtPr>
              <w:tag w:val="goog_rdk_11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cal </w:t>
              </w:r>
            </w:sdtContent>
          </w:sdt>
        </w:p>
      </w:sdtContent>
    </w:sdt>
    <w:sdt>
      <w:sdtPr>
        <w:tag w:val="goog_rdk_115"/>
      </w:sdtPr>
      <w:sdtContent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1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3 - 420 cal </w:t>
              </w:r>
            </w:sdtContent>
          </w:sdt>
        </w:p>
      </w:sdtContent>
    </w:sdt>
    <w:sdt>
      <w:sdtPr>
        <w:tag w:val="goog_rdk_117"/>
      </w:sdtPr>
      <w:sdtContent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1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4 - 980 cal</w:t>
              </w:r>
            </w:sdtContent>
          </w:sdt>
        </w:p>
      </w:sdtContent>
    </w:sdt>
    <w:sdt>
      <w:sdtPr>
        <w:tag w:val="goog_rdk_119"/>
      </w:sdtPr>
      <w:sdtContent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1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(the variable shows the actual number of calories participants selected)</w:t>
              </w:r>
            </w:sdtContent>
          </w:sdt>
        </w:p>
      </w:sdtContent>
    </w:sdt>
    <w:sdt>
      <w:sdtPr>
        <w:tag w:val="goog_rdk_121"/>
      </w:sdtPr>
      <w:sdtContent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2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23"/>
      </w:sdtPr>
      <w:sdtContent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2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7) coffee – which of the two pictures you associate with the word coffee?</w:t>
              </w:r>
            </w:sdtContent>
          </w:sdt>
        </w:p>
      </w:sdtContent>
    </w:sdt>
    <w:sdt>
      <w:sdtPr>
        <w:tag w:val="goog_rdk_130"/>
      </w:sdtPr>
      <w:sdtContent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2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– creamy </w:t>
              </w:r>
            </w:sdtContent>
          </w:sdt>
          <w:sdt>
            <w:sdtPr>
              <w:tag w:val="goog_rdk_125"/>
            </w:sdtPr>
            <w:sdtContent>
              <w:ins w:author="Shivanshu Yadav" w:id="28" w:date="2021-07-09T22:07:35Z"/>
              <w:sdt>
                <w:sdtPr>
                  <w:tag w:val="goog_rdk_126"/>
                </w:sdtPr>
                <w:sdtContent>
                  <w:ins w:author="Shivanshu Yadav" w:id="28" w:date="2021-07-09T22:07:3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frappuccino</w:t>
                    </w:r>
                  </w:ins>
                </w:sdtContent>
              </w:sdt>
              <w:ins w:author="Shivanshu Yadav" w:id="28" w:date="2021-07-09T22:07:35Z"/>
            </w:sdtContent>
          </w:sdt>
          <w:sdt>
            <w:sdtPr>
              <w:tag w:val="goog_rdk_127"/>
            </w:sdtPr>
            <w:sdtContent>
              <w:del w:author="Shivanshu Yadav" w:id="28" w:date="2021-07-09T22:07:35Z"/>
              <w:sdt>
                <w:sdtPr>
                  <w:tag w:val="goog_rdk_128"/>
                </w:sdtPr>
                <w:sdtContent>
                  <w:del w:author="Shivanshu Yadav" w:id="28" w:date="2021-07-09T22:07:3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frapuccino</w:delText>
                    </w:r>
                  </w:del>
                </w:sdtContent>
              </w:sdt>
              <w:del w:author="Shivanshu Yadav" w:id="28" w:date="2021-07-09T22:07:35Z"/>
            </w:sdtContent>
          </w:sdt>
          <w:sdt>
            <w:sdtPr>
              <w:tag w:val="goog_rdk_12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32"/>
      </w:sdtPr>
      <w:sdtContent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– espresso shown</w:t>
              </w:r>
            </w:sdtContent>
          </w:sdt>
        </w:p>
      </w:sdtContent>
    </w:sdt>
    <w:sdt>
      <w:sdtPr>
        <w:tag w:val="goog_rdk_135"/>
      </w:sdtPr>
      <w:sdtContent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  <w:drawing>
              <wp:inline distB="0" distT="0" distL="0" distR="0">
                <wp:extent cx="1372973" cy="1270000"/>
                <wp:effectExtent b="0" l="0" r="0" t="0"/>
                <wp:docPr id="29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2973" cy="1270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13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  <w:sdt>
            <w:sdtPr>
              <w:tag w:val="goog_rdk_134"/>
            </w:sdtPr>
            <w:sdtContent>
              <w:ins w:author="Mohit Dubey" w:id="29" w:date="2022-03-22T12:21:02Z">
                <w:r w:rsidDel="00000000" w:rsidR="00000000" w:rsidRPr="00000000">
                  <w:drawing>
                    <wp:anchor allowOverlap="1" behindDoc="0" distB="0" distT="0" distL="0" distR="0" hidden="0" layoutInCell="1" locked="0" relativeHeight="0" simplePos="0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19050</wp:posOffset>
                      </wp:positionV>
                      <wp:extent cx="1372973" cy="1270000"/>
                      <wp:effectExtent b="0" l="0" r="0" t="0"/>
                      <wp:wrapNone/>
                      <wp:docPr id="35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72973" cy="12700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ins>
            </w:sdtContent>
          </w:sdt>
        </w:p>
      </w:sdtContent>
    </w:sdt>
    <w:sdt>
      <w:sdtPr>
        <w:tag w:val="goog_rdk_137"/>
      </w:sdtPr>
      <w:sdtContent>
        <w:p w:rsidR="00000000" w:rsidDel="00000000" w:rsidP="00000000" w:rsidRDefault="00000000" w:rsidRPr="00000000" w14:paraId="0000003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3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39"/>
      </w:sdtPr>
      <w:sdtContent>
        <w:p w:rsidR="00000000" w:rsidDel="00000000" w:rsidP="00000000" w:rsidRDefault="00000000" w:rsidRPr="00000000" w14:paraId="0000003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1466390" cy="1223032"/>
                <wp:effectExtent b="0" l="0" r="0" t="0"/>
                <wp:docPr id="3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390" cy="122303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13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41"/>
      </w:sdtPr>
      <w:sdtContent>
        <w:p w:rsidR="00000000" w:rsidDel="00000000" w:rsidP="00000000" w:rsidRDefault="00000000" w:rsidRPr="00000000" w14:paraId="0000003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4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43"/>
      </w:sdtPr>
      <w:sdtContent>
        <w:p w:rsidR="00000000" w:rsidDel="00000000" w:rsidP="00000000" w:rsidRDefault="00000000" w:rsidRPr="00000000" w14:paraId="0000003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4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8) comfort_food - List 3-5 comfort foods that come to mind. </w:t>
              </w:r>
            </w:sdtContent>
          </w:sdt>
        </w:p>
      </w:sdtContent>
    </w:sdt>
    <w:sdt>
      <w:sdtPr>
        <w:tag w:val="goog_rdk_145"/>
      </w:sdtPr>
      <w:sdtContent>
        <w:p w:rsidR="00000000" w:rsidDel="00000000" w:rsidP="00000000" w:rsidRDefault="00000000" w:rsidRPr="00000000" w14:paraId="0000003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4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 (perfect for NLP)</w:t>
              </w:r>
            </w:sdtContent>
          </w:sdt>
        </w:p>
      </w:sdtContent>
    </w:sdt>
    <w:sdt>
      <w:sdtPr>
        <w:tag w:val="goog_rdk_147"/>
      </w:sdtPr>
      <w:sdtContent>
        <w:p w:rsidR="00000000" w:rsidDel="00000000" w:rsidP="00000000" w:rsidRDefault="00000000" w:rsidRPr="00000000" w14:paraId="0000003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4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52"/>
      </w:sdtPr>
      <w:sdtContent>
        <w:p w:rsidR="00000000" w:rsidDel="00000000" w:rsidP="00000000" w:rsidRDefault="00000000" w:rsidRPr="00000000" w14:paraId="0000003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49"/>
            </w:sdtPr>
            <w:sdtContent>
              <w:ins w:author="Aarthi Pulivarthi" w:id="30" w:date="2022-04-06T05:30:45Z"/>
              <w:sdt>
                <w:sdtPr>
                  <w:tag w:val="goog_rdk_150"/>
                </w:sdtPr>
                <w:sdtContent>
                  <w:ins w:author="Aarthi Pulivarthi" w:id="30" w:date="2022-04-06T05:30:4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—</w:t>
                    </w:r>
                  </w:ins>
                </w:sdtContent>
              </w:sdt>
              <w:ins w:author="Aarthi Pulivarthi" w:id="30" w:date="2022-04-06T05:30:45Z"/>
            </w:sdtContent>
          </w:sdt>
          <w:sdt>
            <w:sdtPr>
              <w:tag w:val="goog_rdk_15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9) comfort_food_reasons - What are some of the reasons that make you eat comfort food? (i.e., anger, sadness, happiness, boredom, etc) - list up to three</w:t>
              </w:r>
            </w:sdtContent>
          </w:sdt>
        </w:p>
      </w:sdtContent>
    </w:sdt>
    <w:sdt>
      <w:sdtPr>
        <w:tag w:val="goog_rdk_154"/>
      </w:sdtPr>
      <w:sdtContent>
        <w:p w:rsidR="00000000" w:rsidDel="00000000" w:rsidP="00000000" w:rsidRDefault="00000000" w:rsidRPr="00000000" w14:paraId="0000003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5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 (perfect for NLP)</w:t>
              </w:r>
            </w:sdtContent>
          </w:sdt>
        </w:p>
      </w:sdtContent>
    </w:sdt>
    <w:sdt>
      <w:sdtPr>
        <w:tag w:val="goog_rdk_156"/>
      </w:sdtPr>
      <w:sdtContent>
        <w:p w:rsidR="00000000" w:rsidDel="00000000" w:rsidP="00000000" w:rsidRDefault="00000000" w:rsidRPr="00000000" w14:paraId="0000003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5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61"/>
      </w:sdtPr>
      <w:sdtContent>
        <w:p w:rsidR="00000000" w:rsidDel="00000000" w:rsidP="00000000" w:rsidRDefault="00000000" w:rsidRPr="00000000" w14:paraId="0000003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58"/>
            </w:sdtPr>
            <w:sdtContent>
              <w:ins w:author="Aarthi Pulivarthi" w:id="31" w:date="2022-04-06T05:31:38Z"/>
              <w:sdt>
                <w:sdtPr>
                  <w:tag w:val="goog_rdk_159"/>
                </w:sdtPr>
                <w:sdtContent>
                  <w:ins w:author="Aarthi Pulivarthi" w:id="31" w:date="2022-04-06T05:31:38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–</w:t>
                    </w:r>
                  </w:ins>
                </w:sdtContent>
              </w:sdt>
              <w:ins w:author="Aarthi Pulivarthi" w:id="31" w:date="2022-04-06T05:31:38Z"/>
            </w:sdtContent>
          </w:sdt>
          <w:sdt>
            <w:sdtPr>
              <w:tag w:val="goog_rdk_16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10) comfort_food_reasons_coded</w:t>
              </w:r>
            </w:sdtContent>
          </w:sdt>
        </w:p>
      </w:sdtContent>
    </w:sdt>
    <w:sdt>
      <w:sdtPr>
        <w:tag w:val="goog_rdk_163"/>
      </w:sdtPr>
      <w:sdtContent>
        <w:p w:rsidR="00000000" w:rsidDel="00000000" w:rsidP="00000000" w:rsidRDefault="00000000" w:rsidRPr="00000000" w14:paraId="0000003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6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(the one mentioned first)</w:t>
              </w:r>
            </w:sdtContent>
          </w:sdt>
        </w:p>
      </w:sdtContent>
    </w:sdt>
    <w:sdt>
      <w:sdtPr>
        <w:tag w:val="goog_rdk_165"/>
      </w:sdtPr>
      <w:sdtContent>
        <w:p w:rsidR="00000000" w:rsidDel="00000000" w:rsidP="00000000" w:rsidRDefault="00000000" w:rsidRPr="00000000" w14:paraId="0000003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6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67"/>
      </w:sdtPr>
      <w:sdtContent>
        <w:p w:rsidR="00000000" w:rsidDel="00000000" w:rsidP="00000000" w:rsidRDefault="00000000" w:rsidRPr="00000000" w14:paraId="0000003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6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stress</w:t>
              </w:r>
            </w:sdtContent>
          </w:sdt>
        </w:p>
      </w:sdtContent>
    </w:sdt>
    <w:sdt>
      <w:sdtPr>
        <w:tag w:val="goog_rdk_169"/>
      </w:sdtPr>
      <w:sdtContent>
        <w:p w:rsidR="00000000" w:rsidDel="00000000" w:rsidP="00000000" w:rsidRDefault="00000000" w:rsidRPr="00000000" w14:paraId="0000004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6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boredom</w:t>
              </w:r>
            </w:sdtContent>
          </w:sdt>
        </w:p>
      </w:sdtContent>
    </w:sdt>
    <w:sdt>
      <w:sdtPr>
        <w:tag w:val="goog_rdk_171"/>
      </w:sdtPr>
      <w:sdtContent>
        <w:p w:rsidR="00000000" w:rsidDel="00000000" w:rsidP="00000000" w:rsidRDefault="00000000" w:rsidRPr="00000000" w14:paraId="0000004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7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depression/sadness</w:t>
              </w:r>
            </w:sdtContent>
          </w:sdt>
        </w:p>
      </w:sdtContent>
    </w:sdt>
    <w:sdt>
      <w:sdtPr>
        <w:tag w:val="goog_rdk_173"/>
      </w:sdtPr>
      <w:sdtContent>
        <w:p w:rsidR="00000000" w:rsidDel="00000000" w:rsidP="00000000" w:rsidRDefault="00000000" w:rsidRPr="00000000" w14:paraId="0000004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7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hunger</w:t>
              </w:r>
            </w:sdtContent>
          </w:sdt>
        </w:p>
      </w:sdtContent>
    </w:sdt>
    <w:sdt>
      <w:sdtPr>
        <w:tag w:val="goog_rdk_175"/>
      </w:sdtPr>
      <w:sdtContent>
        <w:p w:rsidR="00000000" w:rsidDel="00000000" w:rsidP="00000000" w:rsidRDefault="00000000" w:rsidRPr="00000000" w14:paraId="0000004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7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laziness</w:t>
              </w:r>
            </w:sdtContent>
          </w:sdt>
        </w:p>
      </w:sdtContent>
    </w:sdt>
    <w:sdt>
      <w:sdtPr>
        <w:tag w:val="goog_rdk_177"/>
      </w:sdtPr>
      <w:sdtContent>
        <w:p w:rsidR="00000000" w:rsidDel="00000000" w:rsidP="00000000" w:rsidRDefault="00000000" w:rsidRPr="00000000" w14:paraId="0000004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7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 – cold weather</w:t>
              </w:r>
            </w:sdtContent>
          </w:sdt>
        </w:p>
      </w:sdtContent>
    </w:sdt>
    <w:sdt>
      <w:sdtPr>
        <w:tag w:val="goog_rdk_179"/>
      </w:sdtPr>
      <w:sdtContent>
        <w:p w:rsidR="00000000" w:rsidDel="00000000" w:rsidP="00000000" w:rsidRDefault="00000000" w:rsidRPr="00000000" w14:paraId="0000004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7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7 – happiness </w:t>
              </w:r>
            </w:sdtContent>
          </w:sdt>
        </w:p>
      </w:sdtContent>
    </w:sdt>
    <w:sdt>
      <w:sdtPr>
        <w:tag w:val="goog_rdk_184"/>
      </w:sdtPr>
      <w:sdtContent>
        <w:p w:rsidR="00000000" w:rsidDel="00000000" w:rsidP="00000000" w:rsidRDefault="00000000" w:rsidRPr="00000000" w14:paraId="0000004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8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8</w:t>
              </w:r>
            </w:sdtContent>
          </w:sdt>
          <w:sdt>
            <w:sdtPr>
              <w:tag w:val="goog_rdk_181"/>
            </w:sdtPr>
            <w:sdtContent>
              <w:ins w:author="Kashin Shah" w:id="32" w:date="2021-08-18T16:05:30Z"/>
              <w:sdt>
                <w:sdtPr>
                  <w:tag w:val="goog_rdk_182"/>
                </w:sdtPr>
                <w:sdtContent>
                  <w:ins w:author="Kashin Shah" w:id="32" w:date="2021-08-18T16:05:30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 </w:t>
                    </w:r>
                  </w:ins>
                </w:sdtContent>
              </w:sdt>
              <w:ins w:author="Kashin Shah" w:id="32" w:date="2021-08-18T16:05:30Z"/>
            </w:sdtContent>
          </w:sdt>
          <w:sdt>
            <w:sdtPr>
              <w:tag w:val="goog_rdk_18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- watching tv</w:t>
              </w:r>
            </w:sdtContent>
          </w:sdt>
        </w:p>
      </w:sdtContent>
    </w:sdt>
    <w:sdt>
      <w:sdtPr>
        <w:tag w:val="goog_rdk_186"/>
      </w:sdtPr>
      <w:sdtContent>
        <w:p w:rsidR="00000000" w:rsidDel="00000000" w:rsidP="00000000" w:rsidRDefault="00000000" w:rsidRPr="00000000" w14:paraId="0000004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8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9 – none </w:t>
              </w:r>
            </w:sdtContent>
          </w:sdt>
        </w:p>
      </w:sdtContent>
    </w:sdt>
    <w:sdt>
      <w:sdtPr>
        <w:tag w:val="goog_rdk_188"/>
      </w:sdtPr>
      <w:sdtContent>
        <w:p w:rsidR="00000000" w:rsidDel="00000000" w:rsidP="00000000" w:rsidRDefault="00000000" w:rsidRPr="00000000" w14:paraId="0000004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8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90"/>
      </w:sdtPr>
      <w:sdtContent>
        <w:p w:rsidR="00000000" w:rsidDel="00000000" w:rsidP="00000000" w:rsidRDefault="00000000" w:rsidRPr="00000000" w14:paraId="0000004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8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92"/>
      </w:sdtPr>
      <w:sdtContent>
        <w:p w:rsidR="00000000" w:rsidDel="00000000" w:rsidP="00000000" w:rsidRDefault="00000000" w:rsidRPr="00000000" w14:paraId="0000004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9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194"/>
      </w:sdtPr>
      <w:sdtContent>
        <w:p w:rsidR="00000000" w:rsidDel="00000000" w:rsidP="00000000" w:rsidRDefault="00000000" w:rsidRPr="00000000" w14:paraId="0000004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19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11) cook – how often do you cook?</w:t>
              </w:r>
            </w:sdtContent>
          </w:sdt>
        </w:p>
      </w:sdtContent>
    </w:sdt>
    <w:sdt>
      <w:sdtPr>
        <w:tag w:val="goog_rdk_196"/>
      </w:sdtPr>
      <w:sdtContent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9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Every day </w:t>
              </w:r>
            </w:sdtContent>
          </w:sdt>
        </w:p>
      </w:sdtContent>
    </w:sdt>
    <w:sdt>
      <w:sdtPr>
        <w:tag w:val="goog_rdk_198"/>
      </w:sdtPr>
      <w:sdtContent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9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A couple of times a week </w:t>
              </w:r>
            </w:sdtContent>
          </w:sdt>
        </w:p>
      </w:sdtContent>
    </w:sdt>
    <w:sdt>
      <w:sdtPr>
        <w:tag w:val="goog_rdk_200"/>
      </w:sdtPr>
      <w:sdtContent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1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Whenever I can, but that is not very often  </w:t>
              </w:r>
            </w:sdtContent>
          </w:sdt>
        </w:p>
      </w:sdtContent>
    </w:sdt>
    <w:sdt>
      <w:sdtPr>
        <w:tag w:val="goog_rdk_202"/>
      </w:sdtPr>
      <w:sdtContent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20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I only help a little during holidays </w:t>
              </w:r>
            </w:sdtContent>
          </w:sdt>
        </w:p>
      </w:sdtContent>
    </w:sdt>
    <w:sdt>
      <w:sdtPr>
        <w:tag w:val="goog_rdk_204"/>
      </w:sdtPr>
      <w:sdtContent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2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Never, I really do not know my way around a kitchen</w:t>
              </w:r>
            </w:sdtContent>
          </w:sdt>
        </w:p>
      </w:sdtContent>
    </w:sdt>
    <w:sdt>
      <w:sdtPr>
        <w:tag w:val="goog_rdk_206"/>
      </w:sdtPr>
      <w:sdtContent>
        <w:p w:rsidR="00000000" w:rsidDel="00000000" w:rsidP="00000000" w:rsidRDefault="00000000" w:rsidRPr="00000000" w14:paraId="0000005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0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10"/>
      </w:sdtPr>
      <w:sdtContent>
        <w:p w:rsidR="00000000" w:rsidDel="00000000" w:rsidP="00000000" w:rsidRDefault="00000000" w:rsidRPr="00000000" w14:paraId="00000052">
          <w:pPr>
            <w:pageBreakBefore w:val="0"/>
            <w:rPr>
              <w:ins w:author="Yash Wadgave" w:id="33" w:date="2021-07-26T07:03:01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08"/>
            </w:sdtPr>
            <w:sdtContent>
              <w:ins w:author="Yash Wadgave" w:id="33" w:date="2021-07-26T07:03:01Z"/>
              <w:sdt>
                <w:sdtPr>
                  <w:tag w:val="goog_rdk_209"/>
                </w:sdtPr>
                <w:sdtContent>
                  <w:ins w:author="Yash Wadgave" w:id="33" w:date="2021-07-26T07:03:01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Yash Wadgave" w:id="33" w:date="2021-07-26T07:03:01Z"/>
            </w:sdtContent>
          </w:sdt>
        </w:p>
      </w:sdtContent>
    </w:sdt>
    <w:sdt>
      <w:sdtPr>
        <w:tag w:val="goog_rdk_218"/>
      </w:sdtPr>
      <w:sdtContent>
        <w:p w:rsidR="00000000" w:rsidDel="00000000" w:rsidP="00000000" w:rsidRDefault="00000000" w:rsidRPr="00000000" w14:paraId="00000053">
          <w:pPr>
            <w:pageBreakBefore w:val="0"/>
            <w:rPr>
              <w:del w:author="Yash Wadgave" w:id="35" w:date="2021-07-26T07:03:01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12"/>
            </w:sdtPr>
            <w:sdtContent>
              <w:ins w:author="Yash Wadgave" w:id="33" w:date="2021-07-26T07:03:01Z">
                <w:sdt>
                  <w:sdtPr>
                    <w:tag w:val="goog_rdk_213"/>
                  </w:sdtPr>
                  <w:sdtContent>
                    <w:del w:author="Prayushi Doshi" w:id="34" w:date="2021-09-11T09:07:39Z"/>
                  </w:sdtContent>
                </w:sdt>
              </w:ins>
              <w:sdt>
                <w:sdtPr>
                  <w:tag w:val="goog_rdk_214"/>
                </w:sdtPr>
                <w:sdtContent>
                  <w:ins w:author="Yash Wadgave" w:id="33" w:date="2021-07-26T07:03:01Z">
                    <w:del w:author="Prayushi Doshi" w:id="34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  <w:rPrChange w:author="Divya Machkure" w:id="27" w:date="2024-04-29T13:13:39Z">
                            <w:rPr>
                              <w:rFonts w:ascii="Times New Roman" w:cs="Times New Roman" w:eastAsia="Times New Roman" w:hAnsi="Times New Roman"/>
                            </w:rPr>
                          </w:rPrChange>
                        </w:rPr>
                        <w:delText xml:space="preserve">1 – American</w:delText>
                      </w:r>
                    </w:del>
                  </w:ins>
                </w:sdtContent>
              </w:sdt>
              <w:ins w:author="Yash Wadgave" w:id="33" w:date="2021-07-26T07:03:01Z">
                <w:del w:author="Prayushi Doshi" w:id="34" w:date="2021-09-11T09:07:39Z"/>
              </w:ins>
            </w:sdtContent>
          </w:sdt>
          <w:sdt>
            <w:sdtPr>
              <w:tag w:val="goog_rdk_2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12) cuisine – what type of cuisine did you eat growing up?</w:t>
              </w:r>
            </w:sdtContent>
          </w:sdt>
          <w:sdt>
            <w:sdtPr>
              <w:tag w:val="goog_rdk_216"/>
            </w:sdtPr>
            <w:sdtContent>
              <w:del w:author="Yash Wadgave" w:id="35" w:date="2021-07-26T07:03:01Z"/>
              <w:sdt>
                <w:sdtPr>
                  <w:tag w:val="goog_rdk_217"/>
                </w:sdtPr>
                <w:sdtContent>
                  <w:del w:author="Yash Wadgave" w:id="35" w:date="2021-07-26T07:03:01Z">
                    <w:r w:rsidDel="00000000" w:rsidR="00000000" w:rsidRPr="00000000">
                      <w:rPr>
                        <w:rtl w:val="0"/>
                      </w:rPr>
                    </w:r>
                  </w:del>
                </w:sdtContent>
              </w:sdt>
              <w:del w:author="Yash Wadgave" w:id="35" w:date="2021-07-26T07:03:01Z"/>
            </w:sdtContent>
          </w:sdt>
        </w:p>
      </w:sdtContent>
    </w:sdt>
    <w:sdt>
      <w:sdtPr>
        <w:tag w:val="goog_rdk_224"/>
      </w:sdtPr>
      <w:sdtContent>
        <w:p w:rsidR="00000000" w:rsidDel="00000000" w:rsidP="00000000" w:rsidRDefault="00000000" w:rsidRPr="00000000" w14:paraId="0000005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19"/>
            </w:sdtPr>
            <w:sdtContent>
              <w:del w:author="Yash Wadgave" w:id="35" w:date="2021-07-26T07:03:01Z"/>
              <w:sdt>
                <w:sdtPr>
                  <w:tag w:val="goog_rdk_220"/>
                </w:sdtPr>
                <w:sdtContent>
                  <w:del w:author="Yash Wadgave" w:id="35" w:date="2021-07-26T07:03:0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1 – American</w:delText>
                    </w:r>
                  </w:del>
                </w:sdtContent>
              </w:sdt>
              <w:del w:author="Yash Wadgave" w:id="35" w:date="2021-07-26T07:03:01Z"/>
            </w:sdtContent>
          </w:sdt>
          <w:sdt>
            <w:sdtPr>
              <w:tag w:val="goog_rdk_221"/>
            </w:sdtPr>
            <w:sdtContent>
              <w:ins w:author="Prayushi Doshi" w:id="36" w:date="2021-09-11T09:06:57Z"/>
              <w:sdt>
                <w:sdtPr>
                  <w:tag w:val="goog_rdk_222"/>
                </w:sdtPr>
                <w:sdtContent>
                  <w:ins w:author="Prayushi Doshi" w:id="36" w:date="2021-09-11T09:06:57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1 – American</w:t>
                    </w:r>
                  </w:ins>
                </w:sdtContent>
              </w:sdt>
              <w:ins w:author="Prayushi Doshi" w:id="36" w:date="2021-09-11T09:06:57Z"/>
            </w:sdtContent>
          </w:sdt>
          <w:sdt>
            <w:sdtPr>
              <w:tag w:val="goog_rdk_22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26"/>
      </w:sdtPr>
      <w:sdtContent>
        <w:p w:rsidR="00000000" w:rsidDel="00000000" w:rsidP="00000000" w:rsidRDefault="00000000" w:rsidRPr="00000000" w14:paraId="0000005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2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Mexican.Spanish</w:t>
              </w:r>
            </w:sdtContent>
          </w:sdt>
        </w:p>
      </w:sdtContent>
    </w:sdt>
    <w:sdt>
      <w:sdtPr>
        <w:tag w:val="goog_rdk_228"/>
      </w:sdtPr>
      <w:sdtContent>
        <w:p w:rsidR="00000000" w:rsidDel="00000000" w:rsidP="00000000" w:rsidRDefault="00000000" w:rsidRPr="00000000" w14:paraId="0000005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2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Korean/Asian</w:t>
              </w:r>
            </w:sdtContent>
          </w:sdt>
        </w:p>
      </w:sdtContent>
    </w:sdt>
    <w:sdt>
      <w:sdtPr>
        <w:tag w:val="goog_rdk_230"/>
      </w:sdtPr>
      <w:sdtContent>
        <w:p w:rsidR="00000000" w:rsidDel="00000000" w:rsidP="00000000" w:rsidRDefault="00000000" w:rsidRPr="00000000" w14:paraId="0000005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2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Indian</w:t>
              </w:r>
            </w:sdtContent>
          </w:sdt>
        </w:p>
      </w:sdtContent>
    </w:sdt>
    <w:sdt>
      <w:sdtPr>
        <w:tag w:val="goog_rdk_232"/>
      </w:sdtPr>
      <w:sdtContent>
        <w:p w:rsidR="00000000" w:rsidDel="00000000" w:rsidP="00000000" w:rsidRDefault="00000000" w:rsidRPr="00000000" w14:paraId="0000005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American inspired international dishes</w:t>
              </w:r>
            </w:sdtContent>
          </w:sdt>
        </w:p>
      </w:sdtContent>
    </w:sdt>
    <w:sdt>
      <w:sdtPr>
        <w:tag w:val="goog_rdk_234"/>
      </w:sdtPr>
      <w:sdtContent>
        <w:p w:rsidR="00000000" w:rsidDel="00000000" w:rsidP="00000000" w:rsidRDefault="00000000" w:rsidRPr="00000000" w14:paraId="0000005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 – other</w:t>
              </w:r>
            </w:sdtContent>
          </w:sdt>
        </w:p>
      </w:sdtContent>
    </w:sdt>
    <w:sdt>
      <w:sdtPr>
        <w:tag w:val="goog_rdk_236"/>
      </w:sdtPr>
      <w:sdtContent>
        <w:p w:rsidR="00000000" w:rsidDel="00000000" w:rsidP="00000000" w:rsidRDefault="00000000" w:rsidRPr="00000000" w14:paraId="0000005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3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38"/>
      </w:sdtPr>
      <w:sdtContent>
        <w:p w:rsidR="00000000" w:rsidDel="00000000" w:rsidP="00000000" w:rsidRDefault="00000000" w:rsidRPr="00000000" w14:paraId="0000005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3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(lots of cleaning needed for this variable)</w:t>
              </w:r>
            </w:sdtContent>
          </w:sdt>
        </w:p>
      </w:sdtContent>
    </w:sdt>
    <w:sdt>
      <w:sdtPr>
        <w:tag w:val="goog_rdk_240"/>
      </w:sdtPr>
      <w:sdtContent>
        <w:p w:rsidR="00000000" w:rsidDel="00000000" w:rsidP="00000000" w:rsidRDefault="00000000" w:rsidRPr="00000000" w14:paraId="0000005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3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42"/>
      </w:sdtPr>
      <w:sdtContent>
        <w:p w:rsidR="00000000" w:rsidDel="00000000" w:rsidP="00000000" w:rsidRDefault="00000000" w:rsidRPr="00000000" w14:paraId="0000005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4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13) diet_current – describe your current diet</w:t>
              </w:r>
            </w:sdtContent>
          </w:sdt>
        </w:p>
      </w:sdtContent>
    </w:sdt>
    <w:sdt>
      <w:sdtPr>
        <w:tag w:val="goog_rdk_244"/>
      </w:sdtPr>
      <w:sdtContent>
        <w:p w:rsidR="00000000" w:rsidDel="00000000" w:rsidP="00000000" w:rsidRDefault="00000000" w:rsidRPr="00000000" w14:paraId="0000005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4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 – ideal for NLP</w:t>
              </w:r>
            </w:sdtContent>
          </w:sdt>
        </w:p>
      </w:sdtContent>
    </w:sdt>
    <w:sdt>
      <w:sdtPr>
        <w:tag w:val="goog_rdk_246"/>
      </w:sdtPr>
      <w:sdtContent>
        <w:p w:rsidR="00000000" w:rsidDel="00000000" w:rsidP="00000000" w:rsidRDefault="00000000" w:rsidRPr="00000000" w14:paraId="0000005F">
          <w:pPr>
            <w:pageBreakBefore w:val="0"/>
            <w:tabs>
              <w:tab w:val="left" w:leader="none" w:pos="2680"/>
            </w:tabs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4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ab/>
              </w:r>
            </w:sdtContent>
          </w:sdt>
        </w:p>
      </w:sdtContent>
    </w:sdt>
    <w:sdt>
      <w:sdtPr>
        <w:tag w:val="goog_rdk_248"/>
      </w:sdtPr>
      <w:sdtContent>
        <w:p w:rsidR="00000000" w:rsidDel="00000000" w:rsidP="00000000" w:rsidRDefault="00000000" w:rsidRPr="00000000" w14:paraId="00000060">
          <w:pPr>
            <w:pageBreakBefore w:val="0"/>
            <w:tabs>
              <w:tab w:val="left" w:leader="none" w:pos="2680"/>
            </w:tabs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4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50"/>
      </w:sdtPr>
      <w:sdtContent>
        <w:p w:rsidR="00000000" w:rsidDel="00000000" w:rsidP="00000000" w:rsidRDefault="00000000" w:rsidRPr="00000000" w14:paraId="0000006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4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14) diet_current_coded</w:t>
              </w:r>
            </w:sdtContent>
          </w:sdt>
        </w:p>
      </w:sdtContent>
    </w:sdt>
    <w:sdt>
      <w:sdtPr>
        <w:tag w:val="goog_rdk_252"/>
      </w:sdtPr>
      <w:sdtContent>
        <w:p w:rsidR="00000000" w:rsidDel="00000000" w:rsidP="00000000" w:rsidRDefault="00000000" w:rsidRPr="00000000" w14:paraId="0000006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5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(based on words used to describe the diet)</w:t>
              </w:r>
            </w:sdtContent>
          </w:sdt>
        </w:p>
      </w:sdtContent>
    </w:sdt>
    <w:sdt>
      <w:sdtPr>
        <w:tag w:val="goog_rdk_254"/>
      </w:sdtPr>
      <w:sdtContent>
        <w:p w:rsidR="00000000" w:rsidDel="00000000" w:rsidP="00000000" w:rsidRDefault="00000000" w:rsidRPr="00000000" w14:paraId="0000006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5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56"/>
      </w:sdtPr>
      <w:sdtContent>
        <w:p w:rsidR="00000000" w:rsidDel="00000000" w:rsidP="00000000" w:rsidRDefault="00000000" w:rsidRPr="00000000" w14:paraId="0000006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5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healthy/balanced/moderated/</w:t>
              </w:r>
            </w:sdtContent>
          </w:sdt>
        </w:p>
      </w:sdtContent>
    </w:sdt>
    <w:sdt>
      <w:sdtPr>
        <w:tag w:val="goog_rdk_258"/>
      </w:sdtPr>
      <w:sdtContent>
        <w:p w:rsidR="00000000" w:rsidDel="00000000" w:rsidP="00000000" w:rsidRDefault="00000000" w:rsidRPr="00000000" w14:paraId="0000006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5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unhealthy/cheap/too much/random/</w:t>
              </w:r>
            </w:sdtContent>
          </w:sdt>
        </w:p>
      </w:sdtContent>
    </w:sdt>
    <w:sdt>
      <w:sdtPr>
        <w:tag w:val="goog_rdk_260"/>
      </w:sdtPr>
      <w:sdtContent>
        <w:p w:rsidR="00000000" w:rsidDel="00000000" w:rsidP="00000000" w:rsidRDefault="00000000" w:rsidRPr="00000000" w14:paraId="0000006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5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the same thing over and over</w:t>
              </w:r>
            </w:sdtContent>
          </w:sdt>
        </w:p>
      </w:sdtContent>
    </w:sdt>
    <w:sdt>
      <w:sdtPr>
        <w:tag w:val="goog_rdk_262"/>
      </w:sdtPr>
      <w:sdtContent>
        <w:p w:rsidR="00000000" w:rsidDel="00000000" w:rsidP="00000000" w:rsidRDefault="00000000" w:rsidRPr="00000000" w14:paraId="00000067">
          <w:pPr>
            <w:pageBreakBefore w:val="0"/>
            <w:tabs>
              <w:tab w:val="left" w:leader="none" w:pos="2680"/>
            </w:tabs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6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unclear</w:t>
              </w:r>
            </w:sdtContent>
          </w:sdt>
        </w:p>
      </w:sdtContent>
    </w:sdt>
    <w:sdt>
      <w:sdtPr>
        <w:tag w:val="goog_rdk_264"/>
      </w:sdtPr>
      <w:sdtContent>
        <w:p w:rsidR="00000000" w:rsidDel="00000000" w:rsidP="00000000" w:rsidRDefault="00000000" w:rsidRPr="00000000" w14:paraId="0000006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6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66"/>
      </w:sdtPr>
      <w:sdtContent>
        <w:p w:rsidR="00000000" w:rsidDel="00000000" w:rsidP="00000000" w:rsidRDefault="00000000" w:rsidRPr="00000000" w14:paraId="0000006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6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78"/>
      </w:sdtPr>
      <w:sdtContent>
        <w:p w:rsidR="00000000" w:rsidDel="00000000" w:rsidP="00000000" w:rsidRDefault="00000000" w:rsidRPr="00000000" w14:paraId="0000006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6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15) </w:t>
              </w:r>
            </w:sdtContent>
          </w:sdt>
          <w:sdt>
            <w:sdtPr>
              <w:tag w:val="goog_rdk_268"/>
            </w:sdtPr>
            <w:sdtContent>
              <w:ins w:author="Shivanshu Yadav" w:id="37" w:date="2021-07-09T22:08:12Z"/>
              <w:sdt>
                <w:sdtPr>
                  <w:tag w:val="goog_rdk_269"/>
                </w:sdtPr>
                <w:sdtContent>
                  <w:ins w:author="Shivanshu Yadav" w:id="37" w:date="2021-07-09T22:08:1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Which</w:t>
                    </w:r>
                  </w:ins>
                </w:sdtContent>
              </w:sdt>
              <w:ins w:author="Shivanshu Yadav" w:id="37" w:date="2021-07-09T22:08:12Z"/>
            </w:sdtContent>
          </w:sdt>
          <w:sdt>
            <w:sdtPr>
              <w:tag w:val="goog_rdk_270"/>
            </w:sdtPr>
            <w:sdtContent>
              <w:del w:author="Shivanshu Yadav" w:id="37" w:date="2021-07-09T22:08:12Z"/>
              <w:sdt>
                <w:sdtPr>
                  <w:tag w:val="goog_rdk_271"/>
                </w:sdtPr>
                <w:sdtContent>
                  <w:del w:author="Shivanshu Yadav" w:id="37" w:date="2021-07-09T22:08:1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which</w:delText>
                    </w:r>
                  </w:del>
                </w:sdtContent>
              </w:sdt>
              <w:del w:author="Shivanshu Yadav" w:id="37" w:date="2021-07-09T22:08:12Z"/>
            </w:sdtContent>
          </w:sdt>
          <w:sdt>
            <w:sdtPr>
              <w:tag w:val="goog_rdk_27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 </w:t>
              </w:r>
            </w:sdtContent>
          </w:sdt>
          <w:sdt>
            <w:sdtPr>
              <w:tag w:val="goog_rdk_273"/>
            </w:sdtPr>
            <w:sdtContent>
              <w:del w:author="Manish Masiwal" w:id="38" w:date="2021-07-11T07:13:51Z"/>
              <w:sdt>
                <w:sdtPr>
                  <w:tag w:val="goog_rdk_274"/>
                </w:sdtPr>
                <w:sdtContent>
                  <w:del w:author="Manish Masiwal" w:id="38" w:date="2021-07-11T07:13:5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p</w:delText>
                    </w:r>
                  </w:del>
                </w:sdtContent>
              </w:sdt>
              <w:del w:author="Manish Masiwal" w:id="38" w:date="2021-07-11T07:13:51Z"/>
            </w:sdtContent>
          </w:sdt>
          <w:sdt>
            <w:sdtPr>
              <w:tag w:val="goog_rdk_275"/>
            </w:sdtPr>
            <w:sdtContent>
              <w:ins w:author="Manish Masiwal" w:id="38" w:date="2021-07-11T07:13:51Z"/>
              <w:sdt>
                <w:sdtPr>
                  <w:tag w:val="goog_rdk_276"/>
                </w:sdtPr>
                <w:sdtContent>
                  <w:ins w:author="Manish Masiwal" w:id="38" w:date="2021-07-11T07:13:5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p</w:t>
                    </w:r>
                  </w:ins>
                </w:sdtContent>
              </w:sdt>
              <w:ins w:author="Manish Masiwal" w:id="38" w:date="2021-07-11T07:13:51Z"/>
            </w:sdtContent>
          </w:sdt>
          <w:sdt>
            <w:sdtPr>
              <w:tag w:val="goog_rdk_27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icture do you associate with the word “drink”?</w:t>
              </w:r>
            </w:sdtContent>
          </w:sdt>
        </w:p>
      </w:sdtContent>
    </w:sdt>
    <w:sdt>
      <w:sdtPr>
        <w:tag w:val="goog_rdk_280"/>
      </w:sdtPr>
      <w:sdtContent>
        <w:p w:rsidR="00000000" w:rsidDel="00000000" w:rsidP="00000000" w:rsidRDefault="00000000" w:rsidRPr="00000000" w14:paraId="0000006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7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orange juice</w:t>
              </w:r>
            </w:sdtContent>
          </w:sdt>
        </w:p>
      </w:sdtContent>
    </w:sdt>
    <w:sdt>
      <w:sdtPr>
        <w:tag w:val="goog_rdk_282"/>
      </w:sdtPr>
      <w:sdtContent>
        <w:p w:rsidR="00000000" w:rsidDel="00000000" w:rsidP="00000000" w:rsidRDefault="00000000" w:rsidRPr="00000000" w14:paraId="0000006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8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soda </w:t>
              </w:r>
            </w:sdtContent>
          </w:sdt>
        </w:p>
      </w:sdtContent>
    </w:sdt>
    <w:sdt>
      <w:sdtPr>
        <w:tag w:val="goog_rdk_284"/>
      </w:sdtPr>
      <w:sdtContent>
        <w:p w:rsidR="00000000" w:rsidDel="00000000" w:rsidP="00000000" w:rsidRDefault="00000000" w:rsidRPr="00000000" w14:paraId="0000006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8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86"/>
      </w:sdtPr>
      <w:sdtContent>
        <w:p w:rsidR="00000000" w:rsidDel="00000000" w:rsidP="00000000" w:rsidRDefault="00000000" w:rsidRPr="00000000" w14:paraId="0000006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8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88"/>
      </w:sdtPr>
      <w:sdtContent>
        <w:p w:rsidR="00000000" w:rsidDel="00000000" w:rsidP="00000000" w:rsidRDefault="00000000" w:rsidRPr="00000000" w14:paraId="0000006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2057400" cy="2057400"/>
                <wp:effectExtent b="0" l="0" r="0" t="0"/>
                <wp:docPr id="3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2057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28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90"/>
      </w:sdtPr>
      <w:sdtContent>
        <w:p w:rsidR="00000000" w:rsidDel="00000000" w:rsidP="00000000" w:rsidRDefault="00000000" w:rsidRPr="00000000" w14:paraId="0000007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1885950" cy="1257300"/>
                <wp:effectExtent b="0" l="0" r="0" t="0"/>
                <wp:docPr id="3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5950" cy="1257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28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92"/>
      </w:sdtPr>
      <w:sdtContent>
        <w:p w:rsidR="00000000" w:rsidDel="00000000" w:rsidP="00000000" w:rsidRDefault="00000000" w:rsidRPr="00000000" w14:paraId="0000007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9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294"/>
      </w:sdtPr>
      <w:sdtContent>
        <w:p w:rsidR="00000000" w:rsidDel="00000000" w:rsidP="00000000" w:rsidRDefault="00000000" w:rsidRPr="00000000" w14:paraId="0000007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9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16) eating_changes  - Describe your eating changes since the moment you got into college?</w:t>
              </w:r>
            </w:sdtContent>
          </w:sdt>
        </w:p>
      </w:sdtContent>
    </w:sdt>
    <w:sdt>
      <w:sdtPr>
        <w:tag w:val="goog_rdk_296"/>
      </w:sdtPr>
      <w:sdtContent>
        <w:p w:rsidR="00000000" w:rsidDel="00000000" w:rsidP="00000000" w:rsidRDefault="00000000" w:rsidRPr="00000000" w14:paraId="0000007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9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 </w:t>
              </w:r>
            </w:sdtContent>
          </w:sdt>
        </w:p>
      </w:sdtContent>
    </w:sdt>
    <w:sdt>
      <w:sdtPr>
        <w:tag w:val="goog_rdk_298"/>
      </w:sdtPr>
      <w:sdtContent>
        <w:p w:rsidR="00000000" w:rsidDel="00000000" w:rsidP="00000000" w:rsidRDefault="00000000" w:rsidRPr="00000000" w14:paraId="0000007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9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00"/>
      </w:sdtPr>
      <w:sdtContent>
        <w:p w:rsidR="00000000" w:rsidDel="00000000" w:rsidP="00000000" w:rsidRDefault="00000000" w:rsidRPr="00000000" w14:paraId="0000007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2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17) eating_changes_coded</w:t>
              </w:r>
            </w:sdtContent>
          </w:sdt>
        </w:p>
      </w:sdtContent>
    </w:sdt>
    <w:sdt>
      <w:sdtPr>
        <w:tag w:val="goog_rdk_302"/>
      </w:sdtPr>
      <w:sdtContent>
        <w:p w:rsidR="00000000" w:rsidDel="00000000" w:rsidP="00000000" w:rsidRDefault="00000000" w:rsidRPr="00000000" w14:paraId="0000007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0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04"/>
      </w:sdtPr>
      <w:sdtContent>
        <w:p w:rsidR="00000000" w:rsidDel="00000000" w:rsidP="00000000" w:rsidRDefault="00000000" w:rsidRPr="00000000" w14:paraId="0000007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worse</w:t>
              </w:r>
            </w:sdtContent>
          </w:sdt>
        </w:p>
      </w:sdtContent>
    </w:sdt>
    <w:sdt>
      <w:sdtPr>
        <w:tag w:val="goog_rdk_306"/>
      </w:sdtPr>
      <w:sdtContent>
        <w:p w:rsidR="00000000" w:rsidDel="00000000" w:rsidP="00000000" w:rsidRDefault="00000000" w:rsidRPr="00000000" w14:paraId="0000007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0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better</w:t>
              </w:r>
            </w:sdtContent>
          </w:sdt>
        </w:p>
      </w:sdtContent>
    </w:sdt>
    <w:sdt>
      <w:sdtPr>
        <w:tag w:val="goog_rdk_308"/>
      </w:sdtPr>
      <w:sdtContent>
        <w:p w:rsidR="00000000" w:rsidDel="00000000" w:rsidP="00000000" w:rsidRDefault="00000000" w:rsidRPr="00000000" w14:paraId="0000007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0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the same</w:t>
              </w:r>
            </w:sdtContent>
          </w:sdt>
        </w:p>
      </w:sdtContent>
    </w:sdt>
    <w:sdt>
      <w:sdtPr>
        <w:tag w:val="goog_rdk_310"/>
      </w:sdtPr>
      <w:sdtContent>
        <w:p w:rsidR="00000000" w:rsidDel="00000000" w:rsidP="00000000" w:rsidRDefault="00000000" w:rsidRPr="00000000" w14:paraId="0000007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0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unclear</w:t>
              </w:r>
            </w:sdtContent>
          </w:sdt>
        </w:p>
      </w:sdtContent>
    </w:sdt>
    <w:sdt>
      <w:sdtPr>
        <w:tag w:val="goog_rdk_312"/>
      </w:sdtPr>
      <w:sdtContent>
        <w:p w:rsidR="00000000" w:rsidDel="00000000" w:rsidP="00000000" w:rsidRDefault="00000000" w:rsidRPr="00000000" w14:paraId="0000007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1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14"/>
      </w:sdtPr>
      <w:sdtContent>
        <w:p w:rsidR="00000000" w:rsidDel="00000000" w:rsidP="00000000" w:rsidRDefault="00000000" w:rsidRPr="00000000" w14:paraId="0000007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1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16"/>
      </w:sdtPr>
      <w:sdtContent>
        <w:p w:rsidR="00000000" w:rsidDel="00000000" w:rsidP="00000000" w:rsidRDefault="00000000" w:rsidRPr="00000000" w14:paraId="0000007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18) eating_changes_coded1</w:t>
              </w:r>
            </w:sdtContent>
          </w:sdt>
        </w:p>
      </w:sdtContent>
    </w:sdt>
    <w:sdt>
      <w:sdtPr>
        <w:tag w:val="goog_rdk_318"/>
      </w:sdtPr>
      <w:sdtContent>
        <w:p w:rsidR="00000000" w:rsidDel="00000000" w:rsidP="00000000" w:rsidRDefault="00000000" w:rsidRPr="00000000" w14:paraId="0000007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1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eat faster</w:t>
              </w:r>
            </w:sdtContent>
          </w:sdt>
        </w:p>
      </w:sdtContent>
    </w:sdt>
    <w:sdt>
      <w:sdtPr>
        <w:tag w:val="goog_rdk_320"/>
      </w:sdtPr>
      <w:sdtContent>
        <w:p w:rsidR="00000000" w:rsidDel="00000000" w:rsidP="00000000" w:rsidRDefault="00000000" w:rsidRPr="00000000" w14:paraId="0000007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1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bigger quantity</w:t>
              </w:r>
            </w:sdtContent>
          </w:sdt>
        </w:p>
      </w:sdtContent>
    </w:sdt>
    <w:sdt>
      <w:sdtPr>
        <w:tag w:val="goog_rdk_322"/>
      </w:sdtPr>
      <w:sdtContent>
        <w:p w:rsidR="00000000" w:rsidDel="00000000" w:rsidP="00000000" w:rsidRDefault="00000000" w:rsidRPr="00000000" w14:paraId="0000008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2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worse quality </w:t>
              </w:r>
            </w:sdtContent>
          </w:sdt>
        </w:p>
      </w:sdtContent>
    </w:sdt>
    <w:sdt>
      <w:sdtPr>
        <w:tag w:val="goog_rdk_324"/>
      </w:sdtPr>
      <w:sdtContent>
        <w:p w:rsidR="00000000" w:rsidDel="00000000" w:rsidP="00000000" w:rsidRDefault="00000000" w:rsidRPr="00000000" w14:paraId="0000008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2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same food</w:t>
              </w:r>
            </w:sdtContent>
          </w:sdt>
        </w:p>
      </w:sdtContent>
    </w:sdt>
    <w:sdt>
      <w:sdtPr>
        <w:tag w:val="goog_rdk_326"/>
      </w:sdtPr>
      <w:sdtContent>
        <w:p w:rsidR="00000000" w:rsidDel="00000000" w:rsidP="00000000" w:rsidRDefault="00000000" w:rsidRPr="00000000" w14:paraId="0000008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2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healthier</w:t>
              </w:r>
            </w:sdtContent>
          </w:sdt>
        </w:p>
      </w:sdtContent>
    </w:sdt>
    <w:sdt>
      <w:sdtPr>
        <w:tag w:val="goog_rdk_328"/>
      </w:sdtPr>
      <w:sdtContent>
        <w:p w:rsidR="00000000" w:rsidDel="00000000" w:rsidP="00000000" w:rsidRDefault="00000000" w:rsidRPr="00000000" w14:paraId="0000008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2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 – unclear</w:t>
              </w:r>
            </w:sdtContent>
          </w:sdt>
        </w:p>
      </w:sdtContent>
    </w:sdt>
    <w:sdt>
      <w:sdtPr>
        <w:tag w:val="goog_rdk_330"/>
      </w:sdtPr>
      <w:sdtContent>
        <w:p w:rsidR="00000000" w:rsidDel="00000000" w:rsidP="00000000" w:rsidRDefault="00000000" w:rsidRPr="00000000" w14:paraId="0000008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2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7 – drink coffee </w:t>
              </w:r>
            </w:sdtContent>
          </w:sdt>
        </w:p>
      </w:sdtContent>
    </w:sdt>
    <w:sdt>
      <w:sdtPr>
        <w:tag w:val="goog_rdk_332"/>
      </w:sdtPr>
      <w:sdtContent>
        <w:p w:rsidR="00000000" w:rsidDel="00000000" w:rsidP="00000000" w:rsidRDefault="00000000" w:rsidRPr="00000000" w14:paraId="0000008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8 – less food</w:t>
              </w:r>
            </w:sdtContent>
          </w:sdt>
        </w:p>
      </w:sdtContent>
    </w:sdt>
    <w:sdt>
      <w:sdtPr>
        <w:tag w:val="goog_rdk_334"/>
      </w:sdtPr>
      <w:sdtContent>
        <w:p w:rsidR="00000000" w:rsidDel="00000000" w:rsidP="00000000" w:rsidRDefault="00000000" w:rsidRPr="00000000" w14:paraId="0000008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9 – more sweets</w:t>
              </w:r>
            </w:sdtContent>
          </w:sdt>
        </w:p>
      </w:sdtContent>
    </w:sdt>
    <w:sdt>
      <w:sdtPr>
        <w:tag w:val="goog_rdk_336"/>
      </w:sdtPr>
      <w:sdtContent>
        <w:p w:rsidR="00000000" w:rsidDel="00000000" w:rsidP="00000000" w:rsidRDefault="00000000" w:rsidRPr="00000000" w14:paraId="0000008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3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10 – timing </w:t>
              </w:r>
            </w:sdtContent>
          </w:sdt>
        </w:p>
      </w:sdtContent>
    </w:sdt>
    <w:sdt>
      <w:sdtPr>
        <w:tag w:val="goog_rdk_338"/>
      </w:sdtPr>
      <w:sdtContent>
        <w:p w:rsidR="00000000" w:rsidDel="00000000" w:rsidP="00000000" w:rsidRDefault="00000000" w:rsidRPr="00000000" w14:paraId="0000008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3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11 – more carbs or snacking</w:t>
              </w:r>
            </w:sdtContent>
          </w:sdt>
        </w:p>
      </w:sdtContent>
    </w:sdt>
    <w:sdt>
      <w:sdtPr>
        <w:tag w:val="goog_rdk_340"/>
      </w:sdtPr>
      <w:sdtContent>
        <w:p w:rsidR="00000000" w:rsidDel="00000000" w:rsidP="00000000" w:rsidRDefault="00000000" w:rsidRPr="00000000" w14:paraId="0000008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3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12 – drink more water</w:t>
              </w:r>
            </w:sdtContent>
          </w:sdt>
        </w:p>
      </w:sdtContent>
    </w:sdt>
    <w:sdt>
      <w:sdtPr>
        <w:tag w:val="goog_rdk_342"/>
      </w:sdtPr>
      <w:sdtContent>
        <w:p w:rsidR="00000000" w:rsidDel="00000000" w:rsidP="00000000" w:rsidRDefault="00000000" w:rsidRPr="00000000" w14:paraId="0000008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4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13 – more variety</w:t>
              </w:r>
            </w:sdtContent>
          </w:sdt>
        </w:p>
      </w:sdtContent>
    </w:sdt>
    <w:sdt>
      <w:sdtPr>
        <w:tag w:val="goog_rdk_344"/>
      </w:sdtPr>
      <w:sdtContent>
        <w:p w:rsidR="00000000" w:rsidDel="00000000" w:rsidP="00000000" w:rsidRDefault="00000000" w:rsidRPr="00000000" w14:paraId="0000008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4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46"/>
      </w:sdtPr>
      <w:sdtContent>
        <w:p w:rsidR="00000000" w:rsidDel="00000000" w:rsidP="00000000" w:rsidRDefault="00000000" w:rsidRPr="00000000" w14:paraId="0000008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4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49"/>
      </w:sdtPr>
      <w:sdtContent>
        <w:p w:rsidR="00000000" w:rsidDel="00000000" w:rsidP="00000000" w:rsidRDefault="00000000" w:rsidRPr="00000000" w14:paraId="0000008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4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19) eating_out - </w:t>
              </w:r>
            </w:sdtContent>
          </w:sdt>
          <w:sdt>
            <w:sdtPr>
              <w:tag w:val="goog_rdk_34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frequency of eating out in a typical week </w:t>
              </w:r>
            </w:sdtContent>
          </w:sdt>
        </w:p>
      </w:sdtContent>
    </w:sdt>
    <w:sdt>
      <w:sdtPr>
        <w:tag w:val="goog_rdk_351"/>
      </w:sdtPr>
      <w:sdtContent>
        <w:p w:rsidR="00000000" w:rsidDel="00000000" w:rsidP="00000000" w:rsidRDefault="00000000" w:rsidRPr="00000000" w14:paraId="0000008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5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Never </w:t>
              </w:r>
            </w:sdtContent>
          </w:sdt>
        </w:p>
      </w:sdtContent>
    </w:sdt>
    <w:sdt>
      <w:sdtPr>
        <w:tag w:val="goog_rdk_353"/>
      </w:sdtPr>
      <w:sdtContent>
        <w:p w:rsidR="00000000" w:rsidDel="00000000" w:rsidP="00000000" w:rsidRDefault="00000000" w:rsidRPr="00000000" w14:paraId="0000008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5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2 - 1-2 times </w:t>
              </w:r>
            </w:sdtContent>
          </w:sdt>
        </w:p>
      </w:sdtContent>
    </w:sdt>
    <w:sdt>
      <w:sdtPr>
        <w:tag w:val="goog_rdk_355"/>
      </w:sdtPr>
      <w:sdtContent>
        <w:p w:rsidR="00000000" w:rsidDel="00000000" w:rsidP="00000000" w:rsidRDefault="00000000" w:rsidRPr="00000000" w14:paraId="0000009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5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3 - 2-3 times </w:t>
              </w:r>
            </w:sdtContent>
          </w:sdt>
        </w:p>
      </w:sdtContent>
    </w:sdt>
    <w:sdt>
      <w:sdtPr>
        <w:tag w:val="goog_rdk_357"/>
      </w:sdtPr>
      <w:sdtContent>
        <w:p w:rsidR="00000000" w:rsidDel="00000000" w:rsidP="00000000" w:rsidRDefault="00000000" w:rsidRPr="00000000" w14:paraId="0000009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5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4 - 3-5 times </w:t>
              </w:r>
            </w:sdtContent>
          </w:sdt>
        </w:p>
      </w:sdtContent>
    </w:sdt>
    <w:sdt>
      <w:sdtPr>
        <w:tag w:val="goog_rdk_359"/>
      </w:sdtPr>
      <w:sdtContent>
        <w:p w:rsidR="00000000" w:rsidDel="00000000" w:rsidP="00000000" w:rsidRDefault="00000000" w:rsidRPr="00000000" w14:paraId="0000009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5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every day</w:t>
              </w:r>
            </w:sdtContent>
          </w:sdt>
        </w:p>
      </w:sdtContent>
    </w:sdt>
    <w:sdt>
      <w:sdtPr>
        <w:tag w:val="goog_rdk_361"/>
      </w:sdtPr>
      <w:sdtContent>
        <w:p w:rsidR="00000000" w:rsidDel="00000000" w:rsidP="00000000" w:rsidRDefault="00000000" w:rsidRPr="00000000" w14:paraId="0000009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6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63"/>
      </w:sdtPr>
      <w:sdtContent>
        <w:p w:rsidR="00000000" w:rsidDel="00000000" w:rsidP="00000000" w:rsidRDefault="00000000" w:rsidRPr="00000000" w14:paraId="0000009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6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66"/>
      </w:sdtPr>
      <w:sdtContent>
        <w:p w:rsidR="00000000" w:rsidDel="00000000" w:rsidP="00000000" w:rsidRDefault="00000000" w:rsidRPr="00000000" w14:paraId="0000009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6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20) employment – </w:t>
              </w:r>
            </w:sdtContent>
          </w:sdt>
          <w:sdt>
            <w:sdtPr>
              <w:tag w:val="goog_rdk_36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do you work? </w:t>
              </w:r>
            </w:sdtContent>
          </w:sdt>
        </w:p>
      </w:sdtContent>
    </w:sdt>
    <w:sdt>
      <w:sdtPr>
        <w:tag w:val="goog_rdk_368"/>
      </w:sdtPr>
      <w:sdtContent>
        <w:p w:rsidR="00000000" w:rsidDel="00000000" w:rsidP="00000000" w:rsidRDefault="00000000" w:rsidRPr="00000000" w14:paraId="0000009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6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yes full time </w:t>
              </w:r>
            </w:sdtContent>
          </w:sdt>
        </w:p>
      </w:sdtContent>
    </w:sdt>
    <w:sdt>
      <w:sdtPr>
        <w:tag w:val="goog_rdk_370"/>
      </w:sdtPr>
      <w:sdtContent>
        <w:p w:rsidR="00000000" w:rsidDel="00000000" w:rsidP="00000000" w:rsidRDefault="00000000" w:rsidRPr="00000000" w14:paraId="0000009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6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yes part time </w:t>
              </w:r>
            </w:sdtContent>
          </w:sdt>
        </w:p>
      </w:sdtContent>
    </w:sdt>
    <w:sdt>
      <w:sdtPr>
        <w:tag w:val="goog_rdk_372"/>
      </w:sdtPr>
      <w:sdtContent>
        <w:p w:rsidR="00000000" w:rsidDel="00000000" w:rsidP="00000000" w:rsidRDefault="00000000" w:rsidRPr="00000000" w14:paraId="0000009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7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– no</w:t>
              </w:r>
            </w:sdtContent>
          </w:sdt>
        </w:p>
      </w:sdtContent>
    </w:sdt>
    <w:sdt>
      <w:sdtPr>
        <w:tag w:val="goog_rdk_374"/>
      </w:sdtPr>
      <w:sdtContent>
        <w:p w:rsidR="00000000" w:rsidDel="00000000" w:rsidP="00000000" w:rsidRDefault="00000000" w:rsidRPr="00000000" w14:paraId="0000009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7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 - other</w:t>
              </w:r>
            </w:sdtContent>
          </w:sdt>
        </w:p>
      </w:sdtContent>
    </w:sdt>
    <w:sdt>
      <w:sdtPr>
        <w:tag w:val="goog_rdk_376"/>
      </w:sdtPr>
      <w:sdtContent>
        <w:p w:rsidR="00000000" w:rsidDel="00000000" w:rsidP="00000000" w:rsidRDefault="00000000" w:rsidRPr="00000000" w14:paraId="0000009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7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78"/>
      </w:sdtPr>
      <w:sdtContent>
        <w:p w:rsidR="00000000" w:rsidDel="00000000" w:rsidP="00000000" w:rsidRDefault="00000000" w:rsidRPr="00000000" w14:paraId="0000009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7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81"/>
      </w:sdtPr>
      <w:sdtContent>
        <w:p w:rsidR="00000000" w:rsidDel="00000000" w:rsidP="00000000" w:rsidRDefault="00000000" w:rsidRPr="00000000" w14:paraId="0000009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7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21) ethnic_food - </w:t>
              </w:r>
            </w:sdtContent>
          </w:sdt>
          <w:sdt>
            <w:sdtPr>
              <w:tag w:val="goog_rdk_38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likely to eat ethnic food </w:t>
              </w:r>
            </w:sdtContent>
          </w:sdt>
        </w:p>
      </w:sdtContent>
    </w:sdt>
    <w:sdt>
      <w:sdtPr>
        <w:tag w:val="goog_rdk_383"/>
      </w:sdtPr>
      <w:sdtContent>
        <w:p w:rsidR="00000000" w:rsidDel="00000000" w:rsidP="00000000" w:rsidRDefault="00000000" w:rsidRPr="00000000" w14:paraId="0000009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8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385"/>
      </w:sdtPr>
      <w:sdtContent>
        <w:p w:rsidR="00000000" w:rsidDel="00000000" w:rsidP="00000000" w:rsidRDefault="00000000" w:rsidRPr="00000000" w14:paraId="0000009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8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387"/>
      </w:sdtPr>
      <w:sdtContent>
        <w:p w:rsidR="00000000" w:rsidDel="00000000" w:rsidP="00000000" w:rsidRDefault="00000000" w:rsidRPr="00000000" w14:paraId="0000009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8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389"/>
      </w:sdtPr>
      <w:sdtContent>
        <w:p w:rsidR="00000000" w:rsidDel="00000000" w:rsidP="00000000" w:rsidRDefault="00000000" w:rsidRPr="00000000" w14:paraId="000000A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8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391"/>
      </w:sdtPr>
      <w:sdtContent>
        <w:p w:rsidR="00000000" w:rsidDel="00000000" w:rsidP="00000000" w:rsidRDefault="00000000" w:rsidRPr="00000000" w14:paraId="000000A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39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393"/>
      </w:sdtPr>
      <w:sdtContent>
        <w:p w:rsidR="00000000" w:rsidDel="00000000" w:rsidP="00000000" w:rsidRDefault="00000000" w:rsidRPr="00000000" w14:paraId="000000A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9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395"/>
      </w:sdtPr>
      <w:sdtContent>
        <w:p w:rsidR="00000000" w:rsidDel="00000000" w:rsidP="00000000" w:rsidRDefault="00000000" w:rsidRPr="00000000" w14:paraId="000000A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9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22) exercise – how often do you exercise in a regular week?</w:t>
              </w:r>
            </w:sdtContent>
          </w:sdt>
        </w:p>
      </w:sdtContent>
    </w:sdt>
    <w:sdt>
      <w:sdtPr>
        <w:tag w:val="goog_rdk_397"/>
      </w:sdtPr>
      <w:sdtContent>
        <w:p w:rsidR="00000000" w:rsidDel="00000000" w:rsidP="00000000" w:rsidRDefault="00000000" w:rsidRPr="00000000" w14:paraId="000000A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9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1 - Everyday </w:t>
              </w:r>
            </w:sdtContent>
          </w:sdt>
        </w:p>
      </w:sdtContent>
    </w:sdt>
    <w:sdt>
      <w:sdtPr>
        <w:tag w:val="goog_rdk_399"/>
      </w:sdtPr>
      <w:sdtContent>
        <w:p w:rsidR="00000000" w:rsidDel="00000000" w:rsidP="00000000" w:rsidRDefault="00000000" w:rsidRPr="00000000" w14:paraId="000000A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39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2 - Twice or three times per week </w:t>
              </w:r>
            </w:sdtContent>
          </w:sdt>
        </w:p>
      </w:sdtContent>
    </w:sdt>
    <w:sdt>
      <w:sdtPr>
        <w:tag w:val="goog_rdk_401"/>
      </w:sdtPr>
      <w:sdtContent>
        <w:p w:rsidR="00000000" w:rsidDel="00000000" w:rsidP="00000000" w:rsidRDefault="00000000" w:rsidRPr="00000000" w14:paraId="000000A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0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3 - Once a week</w:t>
              </w:r>
            </w:sdtContent>
          </w:sdt>
        </w:p>
      </w:sdtContent>
    </w:sdt>
    <w:sdt>
      <w:sdtPr>
        <w:tag w:val="goog_rdk_403"/>
      </w:sdtPr>
      <w:sdtContent>
        <w:p w:rsidR="00000000" w:rsidDel="00000000" w:rsidP="00000000" w:rsidRDefault="00000000" w:rsidRPr="00000000" w14:paraId="000000A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0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4 - Sometimes </w:t>
              </w:r>
            </w:sdtContent>
          </w:sdt>
        </w:p>
      </w:sdtContent>
    </w:sdt>
    <w:sdt>
      <w:sdtPr>
        <w:tag w:val="goog_rdk_405"/>
      </w:sdtPr>
      <w:sdtContent>
        <w:p w:rsidR="00000000" w:rsidDel="00000000" w:rsidP="00000000" w:rsidRDefault="00000000" w:rsidRPr="00000000" w14:paraId="000000A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0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Never</w:t>
              </w:r>
            </w:sdtContent>
          </w:sdt>
        </w:p>
      </w:sdtContent>
    </w:sdt>
    <w:sdt>
      <w:sdtPr>
        <w:tag w:val="goog_rdk_407"/>
      </w:sdtPr>
      <w:sdtContent>
        <w:p w:rsidR="00000000" w:rsidDel="00000000" w:rsidP="00000000" w:rsidRDefault="00000000" w:rsidRPr="00000000" w14:paraId="000000A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0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10"/>
      </w:sdtPr>
      <w:sdtContent>
        <w:p w:rsidR="00000000" w:rsidDel="00000000" w:rsidP="00000000" w:rsidRDefault="00000000" w:rsidRPr="00000000" w14:paraId="000000A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0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23) father_education – </w:t>
              </w:r>
            </w:sdtContent>
          </w:sdt>
          <w:sdt>
            <w:sdtPr>
              <w:tag w:val="goog_rdk_40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12"/>
      </w:sdtPr>
      <w:sdtContent>
        <w:p w:rsidR="00000000" w:rsidDel="00000000" w:rsidP="00000000" w:rsidRDefault="00000000" w:rsidRPr="00000000" w14:paraId="000000A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1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less than high school </w:t>
              </w:r>
            </w:sdtContent>
          </w:sdt>
        </w:p>
      </w:sdtContent>
    </w:sdt>
    <w:sdt>
      <w:sdtPr>
        <w:tag w:val="goog_rdk_414"/>
      </w:sdtPr>
      <w:sdtContent>
        <w:p w:rsidR="00000000" w:rsidDel="00000000" w:rsidP="00000000" w:rsidRDefault="00000000" w:rsidRPr="00000000" w14:paraId="000000A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1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high school degree </w:t>
              </w:r>
            </w:sdtContent>
          </w:sdt>
        </w:p>
      </w:sdtContent>
    </w:sdt>
    <w:sdt>
      <w:sdtPr>
        <w:tag w:val="goog_rdk_416"/>
      </w:sdtPr>
      <w:sdtContent>
        <w:p w:rsidR="00000000" w:rsidDel="00000000" w:rsidP="00000000" w:rsidRDefault="00000000" w:rsidRPr="00000000" w14:paraId="000000A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some college degree </w:t>
              </w:r>
            </w:sdtContent>
          </w:sdt>
        </w:p>
      </w:sdtContent>
    </w:sdt>
    <w:sdt>
      <w:sdtPr>
        <w:tag w:val="goog_rdk_418"/>
      </w:sdtPr>
      <w:sdtContent>
        <w:p w:rsidR="00000000" w:rsidDel="00000000" w:rsidP="00000000" w:rsidRDefault="00000000" w:rsidRPr="00000000" w14:paraId="000000A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1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college degree </w:t>
              </w:r>
            </w:sdtContent>
          </w:sdt>
        </w:p>
      </w:sdtContent>
    </w:sdt>
    <w:sdt>
      <w:sdtPr>
        <w:tag w:val="goog_rdk_420"/>
      </w:sdtPr>
      <w:sdtContent>
        <w:p w:rsidR="00000000" w:rsidDel="00000000" w:rsidP="00000000" w:rsidRDefault="00000000" w:rsidRPr="00000000" w14:paraId="000000A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1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graduate degree </w:t>
              </w:r>
            </w:sdtContent>
          </w:sdt>
        </w:p>
      </w:sdtContent>
    </w:sdt>
    <w:sdt>
      <w:sdtPr>
        <w:tag w:val="goog_rdk_422"/>
      </w:sdtPr>
      <w:sdtContent>
        <w:p w:rsidR="00000000" w:rsidDel="00000000" w:rsidP="00000000" w:rsidRDefault="00000000" w:rsidRPr="00000000" w14:paraId="000000B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2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24"/>
      </w:sdtPr>
      <w:sdtContent>
        <w:p w:rsidR="00000000" w:rsidDel="00000000" w:rsidP="00000000" w:rsidRDefault="00000000" w:rsidRPr="00000000" w14:paraId="000000B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2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26"/>
      </w:sdtPr>
      <w:sdtContent>
        <w:p w:rsidR="00000000" w:rsidDel="00000000" w:rsidP="00000000" w:rsidRDefault="00000000" w:rsidRPr="00000000" w14:paraId="000000B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2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24) father_profession – what is your father profession?</w:t>
              </w:r>
            </w:sdtContent>
          </w:sdt>
        </w:p>
      </w:sdtContent>
    </w:sdt>
    <w:sdt>
      <w:sdtPr>
        <w:tag w:val="goog_rdk_428"/>
      </w:sdtPr>
      <w:sdtContent>
        <w:p w:rsidR="00000000" w:rsidDel="00000000" w:rsidP="00000000" w:rsidRDefault="00000000" w:rsidRPr="00000000" w14:paraId="000000B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2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430"/>
      </w:sdtPr>
      <w:sdtContent>
        <w:p w:rsidR="00000000" w:rsidDel="00000000" w:rsidP="00000000" w:rsidRDefault="00000000" w:rsidRPr="00000000" w14:paraId="000000B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2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32"/>
      </w:sdtPr>
      <w:sdtContent>
        <w:p w:rsidR="00000000" w:rsidDel="00000000" w:rsidP="00000000" w:rsidRDefault="00000000" w:rsidRPr="00000000" w14:paraId="000000B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25) fav_cuisine - What is your favorite cuisine?</w:t>
              </w:r>
            </w:sdtContent>
          </w:sdt>
        </w:p>
      </w:sdtContent>
    </w:sdt>
    <w:sdt>
      <w:sdtPr>
        <w:tag w:val="goog_rdk_434"/>
      </w:sdtPr>
      <w:sdtContent>
        <w:p w:rsidR="00000000" w:rsidDel="00000000" w:rsidP="00000000" w:rsidRDefault="00000000" w:rsidRPr="00000000" w14:paraId="000000B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436"/>
      </w:sdtPr>
      <w:sdtContent>
        <w:p w:rsidR="00000000" w:rsidDel="00000000" w:rsidP="00000000" w:rsidRDefault="00000000" w:rsidRPr="00000000" w14:paraId="000000B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3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38"/>
      </w:sdtPr>
      <w:sdtContent>
        <w:p w:rsidR="00000000" w:rsidDel="00000000" w:rsidP="00000000" w:rsidRDefault="00000000" w:rsidRPr="00000000" w14:paraId="000000B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3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26) fav_cuisine_coded</w:t>
              </w:r>
            </w:sdtContent>
          </w:sdt>
        </w:p>
      </w:sdtContent>
    </w:sdt>
    <w:sdt>
      <w:sdtPr>
        <w:tag w:val="goog_rdk_440"/>
      </w:sdtPr>
      <w:sdtContent>
        <w:p w:rsidR="00000000" w:rsidDel="00000000" w:rsidP="00000000" w:rsidRDefault="00000000" w:rsidRPr="00000000" w14:paraId="000000B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3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42"/>
      </w:sdtPr>
      <w:sdtContent>
        <w:p w:rsidR="00000000" w:rsidDel="00000000" w:rsidP="00000000" w:rsidRDefault="00000000" w:rsidRPr="00000000" w14:paraId="000000B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4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0-none</w:t>
              </w:r>
            </w:sdtContent>
          </w:sdt>
        </w:p>
      </w:sdtContent>
    </w:sdt>
    <w:sdt>
      <w:sdtPr>
        <w:tag w:val="goog_rdk_444"/>
      </w:sdtPr>
      <w:sdtContent>
        <w:p w:rsidR="00000000" w:rsidDel="00000000" w:rsidP="00000000" w:rsidRDefault="00000000" w:rsidRPr="00000000" w14:paraId="000000B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4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Italian/French/greek</w:t>
              </w:r>
            </w:sdtContent>
          </w:sdt>
        </w:p>
      </w:sdtContent>
    </w:sdt>
    <w:sdt>
      <w:sdtPr>
        <w:tag w:val="goog_rdk_446"/>
      </w:sdtPr>
      <w:sdtContent>
        <w:p w:rsidR="00000000" w:rsidDel="00000000" w:rsidP="00000000" w:rsidRDefault="00000000" w:rsidRPr="00000000" w14:paraId="000000B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4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Spanish/mexican</w:t>
              </w:r>
            </w:sdtContent>
          </w:sdt>
        </w:p>
      </w:sdtContent>
    </w:sdt>
    <w:sdt>
      <w:sdtPr>
        <w:tag w:val="goog_rdk_448"/>
      </w:sdtPr>
      <w:sdtContent>
        <w:p w:rsidR="00000000" w:rsidDel="00000000" w:rsidP="00000000" w:rsidRDefault="00000000" w:rsidRPr="00000000" w14:paraId="000000B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4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Arabic/Turkish</w:t>
              </w:r>
            </w:sdtContent>
          </w:sdt>
        </w:p>
      </w:sdtContent>
    </w:sdt>
    <w:sdt>
      <w:sdtPr>
        <w:tag w:val="goog_rdk_450"/>
      </w:sdtPr>
      <w:sdtContent>
        <w:p w:rsidR="00000000" w:rsidDel="00000000" w:rsidP="00000000" w:rsidRDefault="00000000" w:rsidRPr="00000000" w14:paraId="000000B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4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asian/chineses/thai/nepal</w:t>
              </w:r>
            </w:sdtContent>
          </w:sdt>
        </w:p>
      </w:sdtContent>
    </w:sdt>
    <w:sdt>
      <w:sdtPr>
        <w:tag w:val="goog_rdk_452"/>
      </w:sdtPr>
      <w:sdtContent>
        <w:p w:rsidR="00000000" w:rsidDel="00000000" w:rsidP="00000000" w:rsidRDefault="00000000" w:rsidRPr="00000000" w14:paraId="000000B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5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American</w:t>
              </w:r>
            </w:sdtContent>
          </w:sdt>
        </w:p>
      </w:sdtContent>
    </w:sdt>
    <w:sdt>
      <w:sdtPr>
        <w:tag w:val="goog_rdk_454"/>
      </w:sdtPr>
      <w:sdtContent>
        <w:p w:rsidR="00000000" w:rsidDel="00000000" w:rsidP="00000000" w:rsidRDefault="00000000" w:rsidRPr="00000000" w14:paraId="000000C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5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 – African </w:t>
              </w:r>
            </w:sdtContent>
          </w:sdt>
        </w:p>
      </w:sdtContent>
    </w:sdt>
    <w:sdt>
      <w:sdtPr>
        <w:tag w:val="goog_rdk_456"/>
      </w:sdtPr>
      <w:sdtContent>
        <w:p w:rsidR="00000000" w:rsidDel="00000000" w:rsidP="00000000" w:rsidRDefault="00000000" w:rsidRPr="00000000" w14:paraId="000000C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5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7 – Jamaican</w:t>
              </w:r>
            </w:sdtContent>
          </w:sdt>
        </w:p>
      </w:sdtContent>
    </w:sdt>
    <w:sdt>
      <w:sdtPr>
        <w:tag w:val="goog_rdk_458"/>
      </w:sdtPr>
      <w:sdtContent>
        <w:p w:rsidR="00000000" w:rsidDel="00000000" w:rsidP="00000000" w:rsidRDefault="00000000" w:rsidRPr="00000000" w14:paraId="000000C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5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8 – indian</w:t>
              </w:r>
            </w:sdtContent>
          </w:sdt>
        </w:p>
      </w:sdtContent>
    </w:sdt>
    <w:sdt>
      <w:sdtPr>
        <w:tag w:val="goog_rdk_460"/>
      </w:sdtPr>
      <w:sdtContent>
        <w:p w:rsidR="00000000" w:rsidDel="00000000" w:rsidP="00000000" w:rsidRDefault="00000000" w:rsidRPr="00000000" w14:paraId="000000C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5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62"/>
      </w:sdtPr>
      <w:sdtContent>
        <w:p w:rsidR="00000000" w:rsidDel="00000000" w:rsidP="00000000" w:rsidRDefault="00000000" w:rsidRPr="00000000" w14:paraId="000000C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6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65"/>
      </w:sdtPr>
      <w:sdtContent>
        <w:p w:rsidR="00000000" w:rsidDel="00000000" w:rsidP="00000000" w:rsidRDefault="00000000" w:rsidRPr="00000000" w14:paraId="000000C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6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27) fav_food - </w:t>
              </w:r>
            </w:sdtContent>
          </w:sdt>
          <w:sdt>
            <w:sdtPr>
              <w:tag w:val="goog_rdk_46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was your favorite food cooked at home or store bought? </w:t>
              </w:r>
            </w:sdtContent>
          </w:sdt>
        </w:p>
      </w:sdtContent>
    </w:sdt>
    <w:sdt>
      <w:sdtPr>
        <w:tag w:val="goog_rdk_467"/>
      </w:sdtPr>
      <w:sdtContent>
        <w:p w:rsidR="00000000" w:rsidDel="00000000" w:rsidP="00000000" w:rsidRDefault="00000000" w:rsidRPr="00000000" w14:paraId="000000C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6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cooked at home </w:t>
              </w:r>
            </w:sdtContent>
          </w:sdt>
        </w:p>
      </w:sdtContent>
    </w:sdt>
    <w:sdt>
      <w:sdtPr>
        <w:tag w:val="goog_rdk_469"/>
      </w:sdtPr>
      <w:sdtContent>
        <w:p w:rsidR="00000000" w:rsidDel="00000000" w:rsidP="00000000" w:rsidRDefault="00000000" w:rsidRPr="00000000" w14:paraId="000000C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6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store bought </w:t>
              </w:r>
            </w:sdtContent>
          </w:sdt>
        </w:p>
      </w:sdtContent>
    </w:sdt>
    <w:sdt>
      <w:sdtPr>
        <w:tag w:val="goog_rdk_471"/>
      </w:sdtPr>
      <w:sdtContent>
        <w:p w:rsidR="00000000" w:rsidDel="00000000" w:rsidP="00000000" w:rsidRDefault="00000000" w:rsidRPr="00000000" w14:paraId="000000C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7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both bought at store and cooked at home</w:t>
              </w:r>
            </w:sdtContent>
          </w:sdt>
        </w:p>
      </w:sdtContent>
    </w:sdt>
    <w:sdt>
      <w:sdtPr>
        <w:tag w:val="goog_rdk_473"/>
      </w:sdtPr>
      <w:sdtContent>
        <w:p w:rsidR="00000000" w:rsidDel="00000000" w:rsidP="00000000" w:rsidRDefault="00000000" w:rsidRPr="00000000" w14:paraId="000000C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7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75"/>
      </w:sdtPr>
      <w:sdtContent>
        <w:p w:rsidR="00000000" w:rsidDel="00000000" w:rsidP="00000000" w:rsidRDefault="00000000" w:rsidRPr="00000000" w14:paraId="000000C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7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28) food_childhood – what was your favorite childhood food?</w:t>
              </w:r>
            </w:sdtContent>
          </w:sdt>
        </w:p>
      </w:sdtContent>
    </w:sdt>
    <w:sdt>
      <w:sdtPr>
        <w:tag w:val="goog_rdk_477"/>
      </w:sdtPr>
      <w:sdtContent>
        <w:p w:rsidR="00000000" w:rsidDel="00000000" w:rsidP="00000000" w:rsidRDefault="00000000" w:rsidRPr="00000000" w14:paraId="000000C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7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479"/>
      </w:sdtPr>
      <w:sdtContent>
        <w:p w:rsidR="00000000" w:rsidDel="00000000" w:rsidP="00000000" w:rsidRDefault="00000000" w:rsidRPr="00000000" w14:paraId="000000C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7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81"/>
      </w:sdtPr>
      <w:sdtContent>
        <w:p w:rsidR="00000000" w:rsidDel="00000000" w:rsidP="00000000" w:rsidRDefault="00000000" w:rsidRPr="00000000" w14:paraId="000000C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8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83"/>
      </w:sdtPr>
      <w:sdtContent>
        <w:p w:rsidR="00000000" w:rsidDel="00000000" w:rsidP="00000000" w:rsidRDefault="00000000" w:rsidRPr="00000000" w14:paraId="000000C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8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29) which of these pictures you associate with word fries? </w:t>
              </w:r>
            </w:sdtContent>
          </w:sdt>
        </w:p>
      </w:sdtContent>
    </w:sdt>
    <w:sdt>
      <w:sdtPr>
        <w:tag w:val="goog_rdk_485"/>
      </w:sdtPr>
      <w:sdtContent>
        <w:p w:rsidR="00000000" w:rsidDel="00000000" w:rsidP="00000000" w:rsidRDefault="00000000" w:rsidRPr="00000000" w14:paraId="000000C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8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Mcdonald’s fries</w:t>
              </w:r>
            </w:sdtContent>
          </w:sdt>
        </w:p>
      </w:sdtContent>
    </w:sdt>
    <w:sdt>
      <w:sdtPr>
        <w:tag w:val="goog_rdk_487"/>
      </w:sdtPr>
      <w:sdtContent>
        <w:p w:rsidR="00000000" w:rsidDel="00000000" w:rsidP="00000000" w:rsidRDefault="00000000" w:rsidRPr="00000000" w14:paraId="000000D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8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home fries</w:t>
              </w:r>
            </w:sdtContent>
          </w:sdt>
        </w:p>
      </w:sdtContent>
    </w:sdt>
    <w:sdt>
      <w:sdtPr>
        <w:tag w:val="goog_rdk_489"/>
      </w:sdtPr>
      <w:sdtContent>
        <w:p w:rsidR="00000000" w:rsidDel="00000000" w:rsidP="00000000" w:rsidRDefault="00000000" w:rsidRPr="00000000" w14:paraId="000000D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8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91"/>
      </w:sdtPr>
      <w:sdtContent>
        <w:p w:rsidR="00000000" w:rsidDel="00000000" w:rsidP="00000000" w:rsidRDefault="00000000" w:rsidRPr="00000000" w14:paraId="000000D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829488" cy="1028746"/>
                <wp:effectExtent b="0" l="0" r="0" t="0"/>
                <wp:docPr id="3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488" cy="102874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49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93"/>
      </w:sdtPr>
      <w:sdtContent>
        <w:p w:rsidR="00000000" w:rsidDel="00000000" w:rsidP="00000000" w:rsidRDefault="00000000" w:rsidRPr="00000000" w14:paraId="000000D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954425" cy="787779"/>
                <wp:effectExtent b="0" l="0" r="0" t="0"/>
                <wp:docPr id="36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4425" cy="78777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49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95"/>
      </w:sdtPr>
      <w:sdtContent>
        <w:p w:rsidR="00000000" w:rsidDel="00000000" w:rsidP="00000000" w:rsidRDefault="00000000" w:rsidRPr="00000000" w14:paraId="000000D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49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498"/>
      </w:sdtPr>
      <w:sdtContent>
        <w:p w:rsidR="00000000" w:rsidDel="00000000" w:rsidP="00000000" w:rsidRDefault="00000000" w:rsidRPr="00000000" w14:paraId="000000D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9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30) fruit_day - </w:t>
              </w:r>
            </w:sdtContent>
          </w:sdt>
          <w:sdt>
            <w:sdtPr>
              <w:tag w:val="goog_rdk_49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likely to eat fruit in a regular day </w:t>
              </w:r>
            </w:sdtContent>
          </w:sdt>
        </w:p>
      </w:sdtContent>
    </w:sdt>
    <w:sdt>
      <w:sdtPr>
        <w:tag w:val="goog_rdk_500"/>
      </w:sdtPr>
      <w:sdtContent>
        <w:p w:rsidR="00000000" w:rsidDel="00000000" w:rsidP="00000000" w:rsidRDefault="00000000" w:rsidRPr="00000000" w14:paraId="000000D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4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502"/>
      </w:sdtPr>
      <w:sdtContent>
        <w:p w:rsidR="00000000" w:rsidDel="00000000" w:rsidP="00000000" w:rsidRDefault="00000000" w:rsidRPr="00000000" w14:paraId="000000D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0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504"/>
      </w:sdtPr>
      <w:sdtContent>
        <w:p w:rsidR="00000000" w:rsidDel="00000000" w:rsidP="00000000" w:rsidRDefault="00000000" w:rsidRPr="00000000" w14:paraId="000000D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506"/>
      </w:sdtPr>
      <w:sdtContent>
        <w:p w:rsidR="00000000" w:rsidDel="00000000" w:rsidP="00000000" w:rsidRDefault="00000000" w:rsidRPr="00000000" w14:paraId="000000D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0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508"/>
      </w:sdtPr>
      <w:sdtContent>
        <w:p w:rsidR="00000000" w:rsidDel="00000000" w:rsidP="00000000" w:rsidRDefault="00000000" w:rsidRPr="00000000" w14:paraId="000000D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0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510"/>
      </w:sdtPr>
      <w:sdtContent>
        <w:p w:rsidR="00000000" w:rsidDel="00000000" w:rsidP="00000000" w:rsidRDefault="00000000" w:rsidRPr="00000000" w14:paraId="000000D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0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12"/>
      </w:sdtPr>
      <w:sdtContent>
        <w:p w:rsidR="00000000" w:rsidDel="00000000" w:rsidP="00000000" w:rsidRDefault="00000000" w:rsidRPr="00000000" w14:paraId="000000D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1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15"/>
      </w:sdtPr>
      <w:sdtContent>
        <w:p w:rsidR="00000000" w:rsidDel="00000000" w:rsidP="00000000" w:rsidRDefault="00000000" w:rsidRPr="00000000" w14:paraId="000000D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1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31) grade_level – </w:t>
              </w:r>
            </w:sdtContent>
          </w:sdt>
          <w:sdt>
            <w:sdtPr>
              <w:tag w:val="goog_rdk_51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17"/>
      </w:sdtPr>
      <w:sdtContent>
        <w:p w:rsidR="00000000" w:rsidDel="00000000" w:rsidP="00000000" w:rsidRDefault="00000000" w:rsidRPr="00000000" w14:paraId="000000D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1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freshman </w:t>
              </w:r>
            </w:sdtContent>
          </w:sdt>
        </w:p>
      </w:sdtContent>
    </w:sdt>
    <w:sdt>
      <w:sdtPr>
        <w:tag w:val="goog_rdk_519"/>
      </w:sdtPr>
      <w:sdtContent>
        <w:p w:rsidR="00000000" w:rsidDel="00000000" w:rsidP="00000000" w:rsidRDefault="00000000" w:rsidRPr="00000000" w14:paraId="000000D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1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2 -Sophomore </w:t>
              </w:r>
            </w:sdtContent>
          </w:sdt>
        </w:p>
      </w:sdtContent>
    </w:sdt>
    <w:sdt>
      <w:sdtPr>
        <w:tag w:val="goog_rdk_521"/>
      </w:sdtPr>
      <w:sdtContent>
        <w:p w:rsidR="00000000" w:rsidDel="00000000" w:rsidP="00000000" w:rsidRDefault="00000000" w:rsidRPr="00000000" w14:paraId="000000E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2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Junior </w:t>
              </w:r>
            </w:sdtContent>
          </w:sdt>
        </w:p>
      </w:sdtContent>
    </w:sdt>
    <w:sdt>
      <w:sdtPr>
        <w:tag w:val="goog_rdk_523"/>
      </w:sdtPr>
      <w:sdtContent>
        <w:p w:rsidR="00000000" w:rsidDel="00000000" w:rsidP="00000000" w:rsidRDefault="00000000" w:rsidRPr="00000000" w14:paraId="000000E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2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Senior</w:t>
              </w:r>
            </w:sdtContent>
          </w:sdt>
        </w:p>
      </w:sdtContent>
    </w:sdt>
    <w:sdt>
      <w:sdtPr>
        <w:tag w:val="goog_rdk_525"/>
      </w:sdtPr>
      <w:sdtContent>
        <w:p w:rsidR="00000000" w:rsidDel="00000000" w:rsidP="00000000" w:rsidRDefault="00000000" w:rsidRPr="00000000" w14:paraId="000000E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2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28"/>
      </w:sdtPr>
      <w:sdtContent>
        <w:p w:rsidR="00000000" w:rsidDel="00000000" w:rsidP="00000000" w:rsidRDefault="00000000" w:rsidRPr="00000000" w14:paraId="000000E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2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32) greek_food - </w:t>
              </w:r>
            </w:sdtContent>
          </w:sdt>
          <w:sdt>
            <w:sdtPr>
              <w:tag w:val="goog_rdk_52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likely to eat greek food when available?</w:t>
              </w:r>
            </w:sdtContent>
          </w:sdt>
        </w:p>
      </w:sdtContent>
    </w:sdt>
    <w:sdt>
      <w:sdtPr>
        <w:tag w:val="goog_rdk_530"/>
      </w:sdtPr>
      <w:sdtContent>
        <w:p w:rsidR="00000000" w:rsidDel="00000000" w:rsidP="00000000" w:rsidRDefault="00000000" w:rsidRPr="00000000" w14:paraId="000000E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2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532"/>
      </w:sdtPr>
      <w:sdtContent>
        <w:p w:rsidR="00000000" w:rsidDel="00000000" w:rsidP="00000000" w:rsidRDefault="00000000" w:rsidRPr="00000000" w14:paraId="000000E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534"/>
      </w:sdtPr>
      <w:sdtContent>
        <w:p w:rsidR="00000000" w:rsidDel="00000000" w:rsidP="00000000" w:rsidRDefault="00000000" w:rsidRPr="00000000" w14:paraId="000000E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536"/>
      </w:sdtPr>
      <w:sdtContent>
        <w:p w:rsidR="00000000" w:rsidDel="00000000" w:rsidP="00000000" w:rsidRDefault="00000000" w:rsidRPr="00000000" w14:paraId="000000E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3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538"/>
      </w:sdtPr>
      <w:sdtContent>
        <w:p w:rsidR="00000000" w:rsidDel="00000000" w:rsidP="00000000" w:rsidRDefault="00000000" w:rsidRPr="00000000" w14:paraId="000000E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3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540"/>
      </w:sdtPr>
      <w:sdtContent>
        <w:p w:rsidR="00000000" w:rsidDel="00000000" w:rsidP="00000000" w:rsidRDefault="00000000" w:rsidRPr="00000000" w14:paraId="000000E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3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45"/>
      </w:sdtPr>
      <w:sdtContent>
        <w:p w:rsidR="00000000" w:rsidDel="00000000" w:rsidP="00000000" w:rsidRDefault="00000000" w:rsidRPr="00000000" w14:paraId="000000E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4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33) healthy_feel</w:t>
              </w:r>
            </w:sdtContent>
          </w:sdt>
          <w:sdt>
            <w:sdtPr>
              <w:tag w:val="goog_rdk_542"/>
            </w:sdtPr>
            <w:sdtContent>
              <w:ins w:author="Tenenz" w:id="39" w:date="2021-09-26T12:14:12Z"/>
              <w:sdt>
                <w:sdtPr>
                  <w:tag w:val="goog_rdk_543"/>
                </w:sdtPr>
                <w:sdtContent>
                  <w:ins w:author="Tenenz" w:id="39" w:date="2021-09-26T12:14:1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ing</w:t>
                    </w:r>
                  </w:ins>
                </w:sdtContent>
              </w:sdt>
              <w:ins w:author="Tenenz" w:id="39" w:date="2021-09-26T12:14:12Z"/>
            </w:sdtContent>
          </w:sdt>
          <w:sdt>
            <w:sdtPr>
              <w:tag w:val="goog_rdk_54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 – how likely are you to agree with the following statement: “I feel very healthy!” ?</w:t>
              </w:r>
            </w:sdtContent>
          </w:sdt>
        </w:p>
      </w:sdtContent>
    </w:sdt>
    <w:sdt>
      <w:sdtPr>
        <w:tag w:val="goog_rdk_547"/>
      </w:sdtPr>
      <w:sdtContent>
        <w:p w:rsidR="00000000" w:rsidDel="00000000" w:rsidP="00000000" w:rsidRDefault="00000000" w:rsidRPr="00000000" w14:paraId="000000E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4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to 10 where 1 is strongly agree and 10 is strongly disagree - scale</w:t>
              </w:r>
            </w:sdtContent>
          </w:sdt>
        </w:p>
      </w:sdtContent>
    </w:sdt>
    <w:sdt>
      <w:sdtPr>
        <w:tag w:val="goog_rdk_549"/>
      </w:sdtPr>
      <w:sdtContent>
        <w:p w:rsidR="00000000" w:rsidDel="00000000" w:rsidP="00000000" w:rsidRDefault="00000000" w:rsidRPr="00000000" w14:paraId="000000E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4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51"/>
      </w:sdtPr>
      <w:sdtContent>
        <w:p w:rsidR="00000000" w:rsidDel="00000000" w:rsidP="00000000" w:rsidRDefault="00000000" w:rsidRPr="00000000" w14:paraId="000000E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5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34) healthy_meal – what is a healthy meal? Describe in 2-3 sentences.</w:t>
              </w:r>
            </w:sdtContent>
          </w:sdt>
        </w:p>
      </w:sdtContent>
    </w:sdt>
    <w:sdt>
      <w:sdtPr>
        <w:tag w:val="goog_rdk_553"/>
      </w:sdtPr>
      <w:sdtContent>
        <w:p w:rsidR="00000000" w:rsidDel="00000000" w:rsidP="00000000" w:rsidRDefault="00000000" w:rsidRPr="00000000" w14:paraId="000000E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5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555"/>
      </w:sdtPr>
      <w:sdtContent>
        <w:p w:rsidR="00000000" w:rsidDel="00000000" w:rsidP="00000000" w:rsidRDefault="00000000" w:rsidRPr="00000000" w14:paraId="000000E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5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57"/>
      </w:sdtPr>
      <w:sdtContent>
        <w:p w:rsidR="00000000" w:rsidDel="00000000" w:rsidP="00000000" w:rsidRDefault="00000000" w:rsidRPr="00000000" w14:paraId="000000F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5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35) ideal_diet – describe your ideal diet in 2-3 sentences</w:t>
              </w:r>
            </w:sdtContent>
          </w:sdt>
        </w:p>
      </w:sdtContent>
    </w:sdt>
    <w:sdt>
      <w:sdtPr>
        <w:tag w:val="goog_rdk_559"/>
      </w:sdtPr>
      <w:sdtContent>
        <w:p w:rsidR="00000000" w:rsidDel="00000000" w:rsidP="00000000" w:rsidRDefault="00000000" w:rsidRPr="00000000" w14:paraId="000000F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5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561"/>
      </w:sdtPr>
      <w:sdtContent>
        <w:p w:rsidR="00000000" w:rsidDel="00000000" w:rsidP="00000000" w:rsidRDefault="00000000" w:rsidRPr="00000000" w14:paraId="000000F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6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63"/>
      </w:sdtPr>
      <w:sdtContent>
        <w:p w:rsidR="00000000" w:rsidDel="00000000" w:rsidP="00000000" w:rsidRDefault="00000000" w:rsidRPr="00000000" w14:paraId="000000F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6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36) Ideal_diet_coded</w:t>
              </w:r>
            </w:sdtContent>
          </w:sdt>
        </w:p>
      </w:sdtContent>
    </w:sdt>
    <w:sdt>
      <w:sdtPr>
        <w:tag w:val="goog_rdk_565"/>
      </w:sdtPr>
      <w:sdtContent>
        <w:p w:rsidR="00000000" w:rsidDel="00000000" w:rsidP="00000000" w:rsidRDefault="00000000" w:rsidRPr="00000000" w14:paraId="000000F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6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67"/>
      </w:sdtPr>
      <w:sdtContent>
        <w:p w:rsidR="00000000" w:rsidDel="00000000" w:rsidP="00000000" w:rsidRDefault="00000000" w:rsidRPr="00000000" w14:paraId="000000F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6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portion control</w:t>
              </w:r>
            </w:sdtContent>
          </w:sdt>
        </w:p>
      </w:sdtContent>
    </w:sdt>
    <w:sdt>
      <w:sdtPr>
        <w:tag w:val="goog_rdk_569"/>
      </w:sdtPr>
      <w:sdtContent>
        <w:p w:rsidR="00000000" w:rsidDel="00000000" w:rsidP="00000000" w:rsidRDefault="00000000" w:rsidRPr="00000000" w14:paraId="000000F6">
          <w:pPr>
            <w:pageBreakBefore w:val="0"/>
            <w:tabs>
              <w:tab w:val="left" w:leader="none" w:pos="4360"/>
            </w:tabs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6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adding veggies/eating healthier food/adding fruit</w:t>
                <w:tab/>
              </w:r>
            </w:sdtContent>
          </w:sdt>
        </w:p>
      </w:sdtContent>
    </w:sdt>
    <w:sdt>
      <w:sdtPr>
        <w:tag w:val="goog_rdk_571"/>
      </w:sdtPr>
      <w:sdtContent>
        <w:p w:rsidR="00000000" w:rsidDel="00000000" w:rsidP="00000000" w:rsidRDefault="00000000" w:rsidRPr="00000000" w14:paraId="000000F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7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 – balance</w:t>
              </w:r>
            </w:sdtContent>
          </w:sdt>
        </w:p>
      </w:sdtContent>
    </w:sdt>
    <w:sdt>
      <w:sdtPr>
        <w:tag w:val="goog_rdk_573"/>
      </w:sdtPr>
      <w:sdtContent>
        <w:p w:rsidR="00000000" w:rsidDel="00000000" w:rsidP="00000000" w:rsidRDefault="00000000" w:rsidRPr="00000000" w14:paraId="000000F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7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 – less sugar</w:t>
              </w:r>
            </w:sdtContent>
          </w:sdt>
        </w:p>
      </w:sdtContent>
    </w:sdt>
    <w:sdt>
      <w:sdtPr>
        <w:tag w:val="goog_rdk_575"/>
      </w:sdtPr>
      <w:sdtContent>
        <w:p w:rsidR="00000000" w:rsidDel="00000000" w:rsidP="00000000" w:rsidRDefault="00000000" w:rsidRPr="00000000" w14:paraId="000000F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7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 – home cooked/organic</w:t>
              </w:r>
            </w:sdtContent>
          </w:sdt>
        </w:p>
      </w:sdtContent>
    </w:sdt>
    <w:sdt>
      <w:sdtPr>
        <w:tag w:val="goog_rdk_577"/>
      </w:sdtPr>
      <w:sdtContent>
        <w:p w:rsidR="00000000" w:rsidDel="00000000" w:rsidP="00000000" w:rsidRDefault="00000000" w:rsidRPr="00000000" w14:paraId="000000F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7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 – current diet</w:t>
              </w:r>
            </w:sdtContent>
          </w:sdt>
        </w:p>
      </w:sdtContent>
    </w:sdt>
    <w:sdt>
      <w:sdtPr>
        <w:tag w:val="goog_rdk_579"/>
      </w:sdtPr>
      <w:sdtContent>
        <w:p w:rsidR="00000000" w:rsidDel="00000000" w:rsidP="00000000" w:rsidRDefault="00000000" w:rsidRPr="00000000" w14:paraId="000000F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7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7 – more protein</w:t>
              </w:r>
            </w:sdtContent>
          </w:sdt>
        </w:p>
      </w:sdtContent>
    </w:sdt>
    <w:sdt>
      <w:sdtPr>
        <w:tag w:val="goog_rdk_581"/>
      </w:sdtPr>
      <w:sdtContent>
        <w:p w:rsidR="00000000" w:rsidDel="00000000" w:rsidP="00000000" w:rsidRDefault="00000000" w:rsidRPr="00000000" w14:paraId="000000F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8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8 – unclear</w:t>
              </w:r>
            </w:sdtContent>
          </w:sdt>
        </w:p>
      </w:sdtContent>
    </w:sdt>
    <w:sdt>
      <w:sdtPr>
        <w:tag w:val="goog_rdk_583"/>
      </w:sdtPr>
      <w:sdtContent>
        <w:p w:rsidR="00000000" w:rsidDel="00000000" w:rsidP="00000000" w:rsidRDefault="00000000" w:rsidRPr="00000000" w14:paraId="000000F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8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585"/>
      </w:sdtPr>
      <w:sdtContent>
        <w:p w:rsidR="00000000" w:rsidDel="00000000" w:rsidP="00000000" w:rsidRDefault="00000000" w:rsidRPr="00000000" w14:paraId="000000F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58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37) income</w:t>
              </w:r>
            </w:sdtContent>
          </w:sdt>
        </w:p>
      </w:sdtContent>
    </w:sdt>
    <w:sdt>
      <w:sdtPr>
        <w:tag w:val="goog_rdk_587"/>
      </w:sdtPr>
      <w:sdtContent>
        <w:p w:rsidR="00000000" w:rsidDel="00000000" w:rsidP="00000000" w:rsidRDefault="00000000" w:rsidRPr="00000000" w14:paraId="000000F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8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less than $15,000 </w:t>
              </w:r>
            </w:sdtContent>
          </w:sdt>
        </w:p>
      </w:sdtContent>
    </w:sdt>
    <w:sdt>
      <w:sdtPr>
        <w:tag w:val="goog_rdk_591"/>
      </w:sdtPr>
      <w:sdtContent>
        <w:p w:rsidR="00000000" w:rsidDel="00000000" w:rsidP="00000000" w:rsidRDefault="00000000" w:rsidRPr="00000000" w14:paraId="0000010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40" w:date="2021-06-07T09:25:22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8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$15,001 to $30,000 </w:t>
              </w:r>
            </w:sdtContent>
          </w:sdt>
          <w:sdt>
            <w:sdtPr>
              <w:tag w:val="goog_rdk_589"/>
            </w:sdtPr>
            <w:sdtContent>
              <w:del w:author="Dhanashree Gurav" w:id="40" w:date="2021-06-07T09:25:22Z"/>
              <w:sdt>
                <w:sdtPr>
                  <w:tag w:val="goog_rdk_590"/>
                </w:sdtPr>
                <w:sdtContent>
                  <w:del w:author="Dhanashree Gurav" w:id="40" w:date="2021-06-07T09:25:22Z">
                    <w:r w:rsidDel="00000000" w:rsidR="00000000" w:rsidRPr="00000000">
                      <w:rPr>
                        <w:rtl w:val="0"/>
                      </w:rPr>
                    </w:r>
                  </w:del>
                </w:sdtContent>
              </w:sdt>
              <w:del w:author="Dhanashree Gurav" w:id="40" w:date="2021-06-07T09:25:22Z"/>
            </w:sdtContent>
          </w:sdt>
        </w:p>
      </w:sdtContent>
    </w:sdt>
    <w:sdt>
      <w:sdtPr>
        <w:tag w:val="goog_rdk_593"/>
      </w:sdtPr>
      <w:sdtContent>
        <w:p w:rsidR="00000000" w:rsidDel="00000000" w:rsidP="00000000" w:rsidRDefault="00000000" w:rsidRPr="00000000" w14:paraId="0000010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9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$30,001 to $50,000 </w:t>
              </w:r>
            </w:sdtContent>
          </w:sdt>
        </w:p>
      </w:sdtContent>
    </w:sdt>
    <w:sdt>
      <w:sdtPr>
        <w:tag w:val="goog_rdk_595"/>
      </w:sdtPr>
      <w:sdtContent>
        <w:p w:rsidR="00000000" w:rsidDel="00000000" w:rsidP="00000000" w:rsidRDefault="00000000" w:rsidRPr="00000000" w14:paraId="0000010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9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$50,001 to $70,000 </w:t>
              </w:r>
            </w:sdtContent>
          </w:sdt>
        </w:p>
      </w:sdtContent>
    </w:sdt>
    <w:sdt>
      <w:sdtPr>
        <w:tag w:val="goog_rdk_597"/>
      </w:sdtPr>
      <w:sdtContent>
        <w:p w:rsidR="00000000" w:rsidDel="00000000" w:rsidP="00000000" w:rsidRDefault="00000000" w:rsidRPr="00000000" w14:paraId="0000010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9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$70,001 to $100,000 </w:t>
              </w:r>
            </w:sdtContent>
          </w:sdt>
        </w:p>
      </w:sdtContent>
    </w:sdt>
    <w:sdt>
      <w:sdtPr>
        <w:tag w:val="goog_rdk_599"/>
      </w:sdtPr>
      <w:sdtContent>
        <w:p w:rsidR="00000000" w:rsidDel="00000000" w:rsidP="00000000" w:rsidRDefault="00000000" w:rsidRPr="00000000" w14:paraId="0000010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59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6 - higher than $100,000</w:t>
              </w:r>
            </w:sdtContent>
          </w:sdt>
        </w:p>
      </w:sdtContent>
    </w:sdt>
    <w:sdt>
      <w:sdtPr>
        <w:tag w:val="goog_rdk_601"/>
      </w:sdtPr>
      <w:sdtContent>
        <w:p w:rsidR="00000000" w:rsidDel="00000000" w:rsidP="00000000" w:rsidRDefault="00000000" w:rsidRPr="00000000" w14:paraId="0000010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0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03"/>
      </w:sdtPr>
      <w:sdtContent>
        <w:p w:rsidR="00000000" w:rsidDel="00000000" w:rsidP="00000000" w:rsidRDefault="00000000" w:rsidRPr="00000000" w14:paraId="0000010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0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38) indian_food – how likely are you to eat indian food when available</w:t>
              </w:r>
            </w:sdtContent>
          </w:sdt>
        </w:p>
      </w:sdtContent>
    </w:sdt>
    <w:sdt>
      <w:sdtPr>
        <w:tag w:val="goog_rdk_605"/>
      </w:sdtPr>
      <w:sdtContent>
        <w:p w:rsidR="00000000" w:rsidDel="00000000" w:rsidP="00000000" w:rsidRDefault="00000000" w:rsidRPr="00000000" w14:paraId="000001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0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607"/>
      </w:sdtPr>
      <w:sdtContent>
        <w:p w:rsidR="00000000" w:rsidDel="00000000" w:rsidP="00000000" w:rsidRDefault="00000000" w:rsidRPr="00000000" w14:paraId="000001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0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609"/>
      </w:sdtPr>
      <w:sdtContent>
        <w:p w:rsidR="00000000" w:rsidDel="00000000" w:rsidP="00000000" w:rsidRDefault="00000000" w:rsidRPr="00000000" w14:paraId="000001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0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611"/>
      </w:sdtPr>
      <w:sdtContent>
        <w:p w:rsidR="00000000" w:rsidDel="00000000" w:rsidP="00000000" w:rsidRDefault="00000000" w:rsidRPr="00000000" w14:paraId="000001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1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613"/>
      </w:sdtPr>
      <w:sdtContent>
        <w:p w:rsidR="00000000" w:rsidDel="00000000" w:rsidP="00000000" w:rsidRDefault="00000000" w:rsidRPr="00000000" w14:paraId="000001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1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615"/>
      </w:sdtPr>
      <w:sdtContent>
        <w:p w:rsidR="00000000" w:rsidDel="00000000" w:rsidP="00000000" w:rsidRDefault="00000000" w:rsidRPr="00000000" w14:paraId="0000010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1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17"/>
      </w:sdtPr>
      <w:sdtContent>
        <w:p w:rsidR="00000000" w:rsidDel="00000000" w:rsidP="00000000" w:rsidRDefault="00000000" w:rsidRPr="00000000" w14:paraId="0000010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1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19"/>
      </w:sdtPr>
      <w:sdtContent>
        <w:p w:rsidR="00000000" w:rsidDel="00000000" w:rsidP="00000000" w:rsidRDefault="00000000" w:rsidRPr="00000000" w14:paraId="0000010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1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39) Italian_food – how likely are you to eat Italian food when available?</w:t>
              </w:r>
            </w:sdtContent>
          </w:sdt>
        </w:p>
      </w:sdtContent>
    </w:sdt>
    <w:sdt>
      <w:sdtPr>
        <w:tag w:val="goog_rdk_621"/>
      </w:sdtPr>
      <w:sdtContent>
        <w:p w:rsidR="00000000" w:rsidDel="00000000" w:rsidP="00000000" w:rsidRDefault="00000000" w:rsidRPr="00000000" w14:paraId="0000010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2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23"/>
      </w:sdtPr>
      <w:sdtContent>
        <w:p w:rsidR="00000000" w:rsidDel="00000000" w:rsidP="00000000" w:rsidRDefault="00000000" w:rsidRPr="00000000" w14:paraId="000001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2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625"/>
      </w:sdtPr>
      <w:sdtContent>
        <w:p w:rsidR="00000000" w:rsidDel="00000000" w:rsidP="00000000" w:rsidRDefault="00000000" w:rsidRPr="00000000" w14:paraId="000001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2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627"/>
      </w:sdtPr>
      <w:sdtContent>
        <w:p w:rsidR="00000000" w:rsidDel="00000000" w:rsidP="00000000" w:rsidRDefault="00000000" w:rsidRPr="00000000" w14:paraId="000001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2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629"/>
      </w:sdtPr>
      <w:sdtContent>
        <w:p w:rsidR="00000000" w:rsidDel="00000000" w:rsidP="00000000" w:rsidRDefault="00000000" w:rsidRPr="00000000" w14:paraId="000001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2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631"/>
      </w:sdtPr>
      <w:sdtContent>
        <w:p w:rsidR="00000000" w:rsidDel="00000000" w:rsidP="00000000" w:rsidRDefault="00000000" w:rsidRPr="00000000" w14:paraId="000001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3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633"/>
      </w:sdtPr>
      <w:sdtContent>
        <w:p w:rsidR="00000000" w:rsidDel="00000000" w:rsidP="00000000" w:rsidRDefault="00000000" w:rsidRPr="00000000" w14:paraId="0000011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3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35"/>
      </w:sdtPr>
      <w:sdtContent>
        <w:p w:rsidR="00000000" w:rsidDel="00000000" w:rsidP="00000000" w:rsidRDefault="00000000" w:rsidRPr="00000000" w14:paraId="0000011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3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40) life_rewarding – how likely are you to agree with the following statement: “I feel life is very rewarding!” ?</w:t>
              </w:r>
            </w:sdtContent>
          </w:sdt>
        </w:p>
      </w:sdtContent>
    </w:sdt>
    <w:sdt>
      <w:sdtPr>
        <w:tag w:val="goog_rdk_637"/>
      </w:sdtPr>
      <w:sdtContent>
        <w:p w:rsidR="00000000" w:rsidDel="00000000" w:rsidP="00000000" w:rsidRDefault="00000000" w:rsidRPr="00000000" w14:paraId="000001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3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to 10 where 1 is strongly agree and 10 is strongly disagree - scale</w:t>
              </w:r>
            </w:sdtContent>
          </w:sdt>
        </w:p>
      </w:sdtContent>
    </w:sdt>
    <w:sdt>
      <w:sdtPr>
        <w:tag w:val="goog_rdk_639"/>
      </w:sdtPr>
      <w:sdtContent>
        <w:p w:rsidR="00000000" w:rsidDel="00000000" w:rsidP="00000000" w:rsidRDefault="00000000" w:rsidRPr="00000000" w14:paraId="0000011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3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41"/>
      </w:sdtPr>
      <w:sdtContent>
        <w:p w:rsidR="00000000" w:rsidDel="00000000" w:rsidP="00000000" w:rsidRDefault="00000000" w:rsidRPr="00000000" w14:paraId="0000011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4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41) marital_status</w:t>
              </w:r>
            </w:sdtContent>
          </w:sdt>
        </w:p>
      </w:sdtContent>
    </w:sdt>
    <w:sdt>
      <w:sdtPr>
        <w:tag w:val="goog_rdk_643"/>
      </w:sdtPr>
      <w:sdtContent>
        <w:p w:rsidR="00000000" w:rsidDel="00000000" w:rsidP="00000000" w:rsidRDefault="00000000" w:rsidRPr="00000000" w14:paraId="000001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4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1 -Single </w:t>
              </w:r>
            </w:sdtContent>
          </w:sdt>
        </w:p>
      </w:sdtContent>
    </w:sdt>
    <w:sdt>
      <w:sdtPr>
        <w:tag w:val="goog_rdk_645"/>
      </w:sdtPr>
      <w:sdtContent>
        <w:p w:rsidR="00000000" w:rsidDel="00000000" w:rsidP="00000000" w:rsidRDefault="00000000" w:rsidRPr="00000000" w14:paraId="000001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4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In a relationship </w:t>
              </w:r>
            </w:sdtContent>
          </w:sdt>
        </w:p>
      </w:sdtContent>
    </w:sdt>
    <w:sdt>
      <w:sdtPr>
        <w:tag w:val="goog_rdk_647"/>
      </w:sdtPr>
      <w:sdtContent>
        <w:p w:rsidR="00000000" w:rsidDel="00000000" w:rsidP="00000000" w:rsidRDefault="00000000" w:rsidRPr="00000000" w14:paraId="000001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4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Cohabiting </w:t>
              </w:r>
            </w:sdtContent>
          </w:sdt>
        </w:p>
      </w:sdtContent>
    </w:sdt>
    <w:sdt>
      <w:sdtPr>
        <w:tag w:val="goog_rdk_649"/>
      </w:sdtPr>
      <w:sdtContent>
        <w:p w:rsidR="00000000" w:rsidDel="00000000" w:rsidP="00000000" w:rsidRDefault="00000000" w:rsidRPr="00000000" w14:paraId="000001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4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Married </w:t>
              </w:r>
            </w:sdtContent>
          </w:sdt>
        </w:p>
      </w:sdtContent>
    </w:sdt>
    <w:sdt>
      <w:sdtPr>
        <w:tag w:val="goog_rdk_651"/>
      </w:sdtPr>
      <w:sdtContent>
        <w:p w:rsidR="00000000" w:rsidDel="00000000" w:rsidP="00000000" w:rsidRDefault="00000000" w:rsidRPr="00000000" w14:paraId="000001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5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Divorced </w:t>
              </w:r>
            </w:sdtContent>
          </w:sdt>
        </w:p>
      </w:sdtContent>
    </w:sdt>
    <w:sdt>
      <w:sdtPr>
        <w:tag w:val="goog_rdk_653"/>
      </w:sdtPr>
      <w:sdtContent>
        <w:p w:rsidR="00000000" w:rsidDel="00000000" w:rsidP="00000000" w:rsidRDefault="00000000" w:rsidRPr="00000000" w14:paraId="000001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5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6 - Widowed</w:t>
              </w:r>
            </w:sdtContent>
          </w:sdt>
        </w:p>
      </w:sdtContent>
    </w:sdt>
    <w:sdt>
      <w:sdtPr>
        <w:tag w:val="goog_rdk_655"/>
      </w:sdtPr>
      <w:sdtContent>
        <w:p w:rsidR="00000000" w:rsidDel="00000000" w:rsidP="00000000" w:rsidRDefault="00000000" w:rsidRPr="00000000" w14:paraId="0000012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5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57"/>
      </w:sdtPr>
      <w:sdtContent>
        <w:p w:rsidR="00000000" w:rsidDel="00000000" w:rsidP="00000000" w:rsidRDefault="00000000" w:rsidRPr="00000000" w14:paraId="0000012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5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59"/>
      </w:sdtPr>
      <w:sdtContent>
        <w:p w:rsidR="00000000" w:rsidDel="00000000" w:rsidP="00000000" w:rsidRDefault="00000000" w:rsidRPr="00000000" w14:paraId="0000012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5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42) meals_dinner_friend – What would you serve to a friend for dinner?</w:t>
              </w:r>
            </w:sdtContent>
          </w:sdt>
        </w:p>
      </w:sdtContent>
    </w:sdt>
    <w:sdt>
      <w:sdtPr>
        <w:tag w:val="goog_rdk_661"/>
      </w:sdtPr>
      <w:sdtContent>
        <w:p w:rsidR="00000000" w:rsidDel="00000000" w:rsidP="00000000" w:rsidRDefault="00000000" w:rsidRPr="00000000" w14:paraId="0000012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6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 ended</w:t>
              </w:r>
            </w:sdtContent>
          </w:sdt>
        </w:p>
      </w:sdtContent>
    </w:sdt>
    <w:sdt>
      <w:sdtPr>
        <w:tag w:val="goog_rdk_663"/>
      </w:sdtPr>
      <w:sdtContent>
        <w:p w:rsidR="00000000" w:rsidDel="00000000" w:rsidP="00000000" w:rsidRDefault="00000000" w:rsidRPr="00000000" w14:paraId="0000012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62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68"/>
      </w:sdtPr>
      <w:sdtContent>
        <w:p w:rsidR="00000000" w:rsidDel="00000000" w:rsidP="00000000" w:rsidRDefault="00000000" w:rsidRPr="00000000" w14:paraId="000001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000000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6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43) mother</w:t>
              </w:r>
            </w:sdtContent>
          </w:sdt>
          <w:sdt>
            <w:sdtPr>
              <w:tag w:val="goog_rdk_665"/>
            </w:sdtPr>
            <w:sdtContent>
              <w:del w:author="Tenenz" w:id="41" w:date="2021-09-26T12:15:24Z"/>
              <w:sdt>
                <w:sdtPr>
                  <w:tag w:val="goog_rdk_666"/>
                </w:sdtPr>
                <w:sdtContent>
                  <w:del w:author="Tenenz" w:id="41" w:date="2021-09-26T12:15:24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000000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s</w:delText>
                    </w:r>
                  </w:del>
                </w:sdtContent>
              </w:sdt>
              <w:del w:author="Tenenz" w:id="41" w:date="2021-09-26T12:15:24Z"/>
            </w:sdtContent>
          </w:sdt>
          <w:sdt>
            <w:sdtPr>
              <w:tag w:val="goog_rdk_66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_education </w:t>
              </w:r>
            </w:sdtContent>
          </w:sdt>
        </w:p>
      </w:sdtContent>
    </w:sdt>
    <w:sdt>
      <w:sdtPr>
        <w:tag w:val="goog_rdk_670"/>
      </w:sdtPr>
      <w:sdtContent>
        <w:p w:rsidR="00000000" w:rsidDel="00000000" w:rsidP="00000000" w:rsidRDefault="00000000" w:rsidRPr="00000000" w14:paraId="000001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6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less than high school </w:t>
              </w:r>
            </w:sdtContent>
          </w:sdt>
        </w:p>
      </w:sdtContent>
    </w:sdt>
    <w:sdt>
      <w:sdtPr>
        <w:tag w:val="goog_rdk_672"/>
      </w:sdtPr>
      <w:sdtContent>
        <w:p w:rsidR="00000000" w:rsidDel="00000000" w:rsidP="00000000" w:rsidRDefault="00000000" w:rsidRPr="00000000" w14:paraId="000001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7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high school degree </w:t>
              </w:r>
            </w:sdtContent>
          </w:sdt>
        </w:p>
      </w:sdtContent>
    </w:sdt>
    <w:sdt>
      <w:sdtPr>
        <w:tag w:val="goog_rdk_674"/>
      </w:sdtPr>
      <w:sdtContent>
        <w:p w:rsidR="00000000" w:rsidDel="00000000" w:rsidP="00000000" w:rsidRDefault="00000000" w:rsidRPr="00000000" w14:paraId="000001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7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some college degree </w:t>
              </w:r>
            </w:sdtContent>
          </w:sdt>
        </w:p>
      </w:sdtContent>
    </w:sdt>
    <w:sdt>
      <w:sdtPr>
        <w:tag w:val="goog_rdk_676"/>
      </w:sdtPr>
      <w:sdtContent>
        <w:p w:rsidR="00000000" w:rsidDel="00000000" w:rsidP="00000000" w:rsidRDefault="00000000" w:rsidRPr="00000000" w14:paraId="000001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7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college degree </w:t>
              </w:r>
            </w:sdtContent>
          </w:sdt>
        </w:p>
      </w:sdtContent>
    </w:sdt>
    <w:sdt>
      <w:sdtPr>
        <w:tag w:val="goog_rdk_678"/>
      </w:sdtPr>
      <w:sdtContent>
        <w:p w:rsidR="00000000" w:rsidDel="00000000" w:rsidP="00000000" w:rsidRDefault="00000000" w:rsidRPr="00000000" w14:paraId="000001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7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graduate degree</w:t>
              </w:r>
            </w:sdtContent>
          </w:sdt>
        </w:p>
      </w:sdtContent>
    </w:sdt>
    <w:sdt>
      <w:sdtPr>
        <w:tag w:val="goog_rdk_680"/>
      </w:sdtPr>
      <w:sdtContent>
        <w:p w:rsidR="00000000" w:rsidDel="00000000" w:rsidP="00000000" w:rsidRDefault="00000000" w:rsidRPr="00000000" w14:paraId="0000012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7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85"/>
      </w:sdtPr>
      <w:sdtContent>
        <w:p w:rsidR="00000000" w:rsidDel="00000000" w:rsidP="00000000" w:rsidRDefault="00000000" w:rsidRPr="00000000" w14:paraId="0000012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8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44) mother</w:t>
              </w:r>
            </w:sdtContent>
          </w:sdt>
          <w:sdt>
            <w:sdtPr>
              <w:tag w:val="goog_rdk_682"/>
            </w:sdtPr>
            <w:sdtContent>
              <w:del w:author="Tenenz" w:id="42" w:date="2021-09-26T12:15:21Z"/>
              <w:sdt>
                <w:sdtPr>
                  <w:tag w:val="goog_rdk_683"/>
                </w:sdtPr>
                <w:sdtContent>
                  <w:del w:author="Tenenz" w:id="42" w:date="2021-09-26T12:15:2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s</w:delText>
                    </w:r>
                  </w:del>
                </w:sdtContent>
              </w:sdt>
              <w:del w:author="Tenenz" w:id="42" w:date="2021-09-26T12:15:21Z"/>
            </w:sdtContent>
          </w:sdt>
          <w:sdt>
            <w:sdtPr>
              <w:tag w:val="goog_rdk_68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_profession – what is your mother’s profession? </w:t>
              </w:r>
            </w:sdtContent>
          </w:sdt>
        </w:p>
      </w:sdtContent>
    </w:sdt>
    <w:sdt>
      <w:sdtPr>
        <w:tag w:val="goog_rdk_687"/>
      </w:sdtPr>
      <w:sdtContent>
        <w:p w:rsidR="00000000" w:rsidDel="00000000" w:rsidP="00000000" w:rsidRDefault="00000000" w:rsidRPr="00000000" w14:paraId="0000012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68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690"/>
      </w:sdtPr>
      <w:sdtContent>
        <w:p w:rsidR="00000000" w:rsidDel="00000000" w:rsidP="00000000" w:rsidRDefault="00000000" w:rsidRPr="00000000" w14:paraId="000001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8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45) nutritional_check - </w:t>
              </w:r>
            </w:sdtContent>
          </w:sdt>
          <w:sdt>
            <w:sdtPr>
              <w:tag w:val="goog_rdk_68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checking nutritional values frequency </w:t>
              </w:r>
            </w:sdtContent>
          </w:sdt>
        </w:p>
      </w:sdtContent>
    </w:sdt>
    <w:sdt>
      <w:sdtPr>
        <w:tag w:val="goog_rdk_692"/>
      </w:sdtPr>
      <w:sdtContent>
        <w:p w:rsidR="00000000" w:rsidDel="00000000" w:rsidP="00000000" w:rsidRDefault="00000000" w:rsidRPr="00000000" w14:paraId="000001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9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never </w:t>
              </w:r>
            </w:sdtContent>
          </w:sdt>
        </w:p>
      </w:sdtContent>
    </w:sdt>
    <w:sdt>
      <w:sdtPr>
        <w:tag w:val="goog_rdk_694"/>
      </w:sdtPr>
      <w:sdtContent>
        <w:p w:rsidR="00000000" w:rsidDel="00000000" w:rsidP="00000000" w:rsidRDefault="00000000" w:rsidRPr="00000000" w14:paraId="000001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9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on certain products only </w:t>
              </w:r>
            </w:sdtContent>
          </w:sdt>
        </w:p>
      </w:sdtContent>
    </w:sdt>
    <w:sdt>
      <w:sdtPr>
        <w:tag w:val="goog_rdk_696"/>
      </w:sdtPr>
      <w:sdtContent>
        <w:p w:rsidR="00000000" w:rsidDel="00000000" w:rsidP="00000000" w:rsidRDefault="00000000" w:rsidRPr="00000000" w14:paraId="000001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9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very rarely </w:t>
              </w:r>
            </w:sdtContent>
          </w:sdt>
        </w:p>
      </w:sdtContent>
    </w:sdt>
    <w:sdt>
      <w:sdtPr>
        <w:tag w:val="goog_rdk_698"/>
      </w:sdtPr>
      <w:sdtContent>
        <w:p w:rsidR="00000000" w:rsidDel="00000000" w:rsidP="00000000" w:rsidRDefault="00000000" w:rsidRPr="00000000" w14:paraId="000001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9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on most products </w:t>
              </w:r>
            </w:sdtContent>
          </w:sdt>
        </w:p>
      </w:sdtContent>
    </w:sdt>
    <w:sdt>
      <w:sdtPr>
        <w:tag w:val="goog_rdk_700"/>
      </w:sdtPr>
      <w:sdtContent>
        <w:p w:rsidR="00000000" w:rsidDel="00000000" w:rsidP="00000000" w:rsidRDefault="00000000" w:rsidRPr="00000000" w14:paraId="000001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6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on everything</w:t>
              </w:r>
            </w:sdtContent>
          </w:sdt>
        </w:p>
      </w:sdtContent>
    </w:sdt>
    <w:sdt>
      <w:sdtPr>
        <w:tag w:val="goog_rdk_702"/>
      </w:sdtPr>
      <w:sdtContent>
        <w:p w:rsidR="00000000" w:rsidDel="00000000" w:rsidP="00000000" w:rsidRDefault="00000000" w:rsidRPr="00000000" w14:paraId="0000013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0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04"/>
      </w:sdtPr>
      <w:sdtContent>
        <w:p w:rsidR="00000000" w:rsidDel="00000000" w:rsidP="00000000" w:rsidRDefault="00000000" w:rsidRPr="00000000" w14:paraId="000001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000000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46) on_off_campus – living situation</w:t>
              </w:r>
            </w:sdtContent>
          </w:sdt>
        </w:p>
      </w:sdtContent>
    </w:sdt>
    <w:sdt>
      <w:sdtPr>
        <w:tag w:val="goog_rdk_706"/>
      </w:sdtPr>
      <w:sdtContent>
        <w:p w:rsidR="00000000" w:rsidDel="00000000" w:rsidP="00000000" w:rsidRDefault="00000000" w:rsidRPr="00000000" w14:paraId="000001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0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On campus </w:t>
              </w:r>
            </w:sdtContent>
          </w:sdt>
        </w:p>
      </w:sdtContent>
    </w:sdt>
    <w:sdt>
      <w:sdtPr>
        <w:tag w:val="goog_rdk_708"/>
      </w:sdtPr>
      <w:sdtContent>
        <w:p w:rsidR="00000000" w:rsidDel="00000000" w:rsidP="00000000" w:rsidRDefault="00000000" w:rsidRPr="00000000" w14:paraId="000001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0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Rent out of campus </w:t>
              </w:r>
            </w:sdtContent>
          </w:sdt>
        </w:p>
      </w:sdtContent>
    </w:sdt>
    <w:sdt>
      <w:sdtPr>
        <w:tag w:val="goog_rdk_710"/>
      </w:sdtPr>
      <w:sdtContent>
        <w:p w:rsidR="00000000" w:rsidDel="00000000" w:rsidP="00000000" w:rsidRDefault="00000000" w:rsidRPr="00000000" w14:paraId="000001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0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Live with my parents and commute </w:t>
              </w:r>
            </w:sdtContent>
          </w:sdt>
        </w:p>
      </w:sdtContent>
    </w:sdt>
    <w:sdt>
      <w:sdtPr>
        <w:tag w:val="goog_rdk_712"/>
      </w:sdtPr>
      <w:sdtContent>
        <w:p w:rsidR="00000000" w:rsidDel="00000000" w:rsidP="00000000" w:rsidRDefault="00000000" w:rsidRPr="00000000" w14:paraId="000001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1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Own my own house</w:t>
              </w:r>
            </w:sdtContent>
          </w:sdt>
        </w:p>
      </w:sdtContent>
    </w:sdt>
    <w:sdt>
      <w:sdtPr>
        <w:tag w:val="goog_rdk_714"/>
      </w:sdtPr>
      <w:sdtContent>
        <w:p w:rsidR="00000000" w:rsidDel="00000000" w:rsidP="00000000" w:rsidRDefault="00000000" w:rsidRPr="00000000" w14:paraId="0000013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1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17"/>
      </w:sdtPr>
      <w:sdtContent>
        <w:p w:rsidR="00000000" w:rsidDel="00000000" w:rsidP="00000000" w:rsidRDefault="00000000" w:rsidRPr="00000000" w14:paraId="000001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47) parents_cook - </w:t>
              </w:r>
            </w:sdtContent>
          </w:sdt>
          <w:sdt>
            <w:sdtPr>
              <w:tag w:val="goog_rdk_71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Approximately how many days a week did your parents cook? </w:t>
              </w:r>
            </w:sdtContent>
          </w:sdt>
        </w:p>
      </w:sdtContent>
    </w:sdt>
    <w:sdt>
      <w:sdtPr>
        <w:tag w:val="goog_rdk_719"/>
      </w:sdtPr>
      <w:sdtContent>
        <w:p w:rsidR="00000000" w:rsidDel="00000000" w:rsidP="00000000" w:rsidRDefault="00000000" w:rsidRPr="00000000" w14:paraId="000001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1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Almost everyday </w:t>
              </w:r>
            </w:sdtContent>
          </w:sdt>
        </w:p>
      </w:sdtContent>
    </w:sdt>
    <w:sdt>
      <w:sdtPr>
        <w:tag w:val="goog_rdk_721"/>
      </w:sdtPr>
      <w:sdtContent>
        <w:p w:rsidR="00000000" w:rsidDel="00000000" w:rsidP="00000000" w:rsidRDefault="00000000" w:rsidRPr="00000000" w14:paraId="000001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2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2 - 2-3 times a week </w:t>
              </w:r>
            </w:sdtContent>
          </w:sdt>
        </w:p>
      </w:sdtContent>
    </w:sdt>
    <w:sdt>
      <w:sdtPr>
        <w:tag w:val="goog_rdk_723"/>
      </w:sdtPr>
      <w:sdtContent>
        <w:p w:rsidR="00000000" w:rsidDel="00000000" w:rsidP="00000000" w:rsidRDefault="00000000" w:rsidRPr="00000000" w14:paraId="000001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2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3 - 1-2 times a week </w:t>
              </w:r>
            </w:sdtContent>
          </w:sdt>
        </w:p>
      </w:sdtContent>
    </w:sdt>
    <w:sdt>
      <w:sdtPr>
        <w:tag w:val="goog_rdk_725"/>
      </w:sdtPr>
      <w:sdtContent>
        <w:p w:rsidR="00000000" w:rsidDel="00000000" w:rsidP="00000000" w:rsidRDefault="00000000" w:rsidRPr="00000000" w14:paraId="000001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2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on holidays only </w:t>
              </w:r>
            </w:sdtContent>
          </w:sdt>
        </w:p>
      </w:sdtContent>
    </w:sdt>
    <w:sdt>
      <w:sdtPr>
        <w:tag w:val="goog_rdk_727"/>
      </w:sdtPr>
      <w:sdtContent>
        <w:p w:rsidR="00000000" w:rsidDel="00000000" w:rsidP="00000000" w:rsidRDefault="00000000" w:rsidRPr="00000000" w14:paraId="000001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2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never</w:t>
              </w:r>
            </w:sdtContent>
          </w:sdt>
        </w:p>
      </w:sdtContent>
    </w:sdt>
    <w:sdt>
      <w:sdtPr>
        <w:tag w:val="goog_rdk_729"/>
      </w:sdtPr>
      <w:sdtContent>
        <w:p w:rsidR="00000000" w:rsidDel="00000000" w:rsidP="00000000" w:rsidRDefault="00000000" w:rsidRPr="00000000" w14:paraId="0000014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28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32"/>
      </w:sdtPr>
      <w:sdtContent>
        <w:p w:rsidR="00000000" w:rsidDel="00000000" w:rsidP="00000000" w:rsidRDefault="00000000" w:rsidRPr="00000000" w14:paraId="000001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3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48) pay_meal_out - </w:t>
              </w:r>
            </w:sdtContent>
          </w:sdt>
          <w:sdt>
            <w:sdtPr>
              <w:tag w:val="goog_rdk_73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much would you pay for meal out? </w:t>
              </w:r>
            </w:sdtContent>
          </w:sdt>
        </w:p>
      </w:sdtContent>
    </w:sdt>
    <w:sdt>
      <w:sdtPr>
        <w:tag w:val="goog_rdk_734"/>
      </w:sdtPr>
      <w:sdtContent>
        <w:p w:rsidR="00000000" w:rsidDel="00000000" w:rsidP="00000000" w:rsidRDefault="00000000" w:rsidRPr="00000000" w14:paraId="000001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up to $5.00 </w:t>
              </w:r>
            </w:sdtContent>
          </w:sdt>
        </w:p>
      </w:sdtContent>
    </w:sdt>
    <w:sdt>
      <w:sdtPr>
        <w:tag w:val="goog_rdk_736"/>
      </w:sdtPr>
      <w:sdtContent>
        <w:p w:rsidR="00000000" w:rsidDel="00000000" w:rsidP="00000000" w:rsidRDefault="00000000" w:rsidRPr="00000000" w14:paraId="000001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3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$5.01 to $10.00 </w:t>
              </w:r>
            </w:sdtContent>
          </w:sdt>
        </w:p>
      </w:sdtContent>
    </w:sdt>
    <w:sdt>
      <w:sdtPr>
        <w:tag w:val="goog_rdk_738"/>
      </w:sdtPr>
      <w:sdtContent>
        <w:p w:rsidR="00000000" w:rsidDel="00000000" w:rsidP="00000000" w:rsidRDefault="00000000" w:rsidRPr="00000000" w14:paraId="000001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3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$10.01 to $20.00 </w:t>
              </w:r>
            </w:sdtContent>
          </w:sdt>
        </w:p>
      </w:sdtContent>
    </w:sdt>
    <w:sdt>
      <w:sdtPr>
        <w:tag w:val="goog_rdk_740"/>
      </w:sdtPr>
      <w:sdtContent>
        <w:p w:rsidR="00000000" w:rsidDel="00000000" w:rsidP="00000000" w:rsidRDefault="00000000" w:rsidRPr="00000000" w14:paraId="000001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3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$20.01 to $30.00 </w:t>
              </w:r>
            </w:sdtContent>
          </w:sdt>
        </w:p>
      </w:sdtContent>
    </w:sdt>
    <w:sdt>
      <w:sdtPr>
        <w:tag w:val="goog_rdk_742"/>
      </w:sdtPr>
      <w:sdtContent>
        <w:p w:rsidR="00000000" w:rsidDel="00000000" w:rsidP="00000000" w:rsidRDefault="00000000" w:rsidRPr="00000000" w14:paraId="000001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4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$30.01 to $40.00 </w:t>
              </w:r>
            </w:sdtContent>
          </w:sdt>
        </w:p>
      </w:sdtContent>
    </w:sdt>
    <w:sdt>
      <w:sdtPr>
        <w:tag w:val="goog_rdk_744"/>
      </w:sdtPr>
      <w:sdtContent>
        <w:p w:rsidR="00000000" w:rsidDel="00000000" w:rsidP="00000000" w:rsidRDefault="00000000" w:rsidRPr="00000000" w14:paraId="000001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4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6 - more than $40.01 </w:t>
              </w:r>
            </w:sdtContent>
          </w:sdt>
        </w:p>
      </w:sdtContent>
    </w:sdt>
    <w:sdt>
      <w:sdtPr>
        <w:tag w:val="goog_rdk_746"/>
      </w:sdtPr>
      <w:sdtContent>
        <w:p w:rsidR="00000000" w:rsidDel="00000000" w:rsidP="00000000" w:rsidRDefault="00000000" w:rsidRPr="00000000" w14:paraId="0000014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4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49"/>
      </w:sdtPr>
      <w:sdtContent>
        <w:p w:rsidR="00000000" w:rsidDel="00000000" w:rsidP="00000000" w:rsidRDefault="00000000" w:rsidRPr="00000000" w14:paraId="000001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4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49) Persian_food - </w:t>
              </w:r>
            </w:sdtContent>
          </w:sdt>
          <w:sdt>
            <w:sdtPr>
              <w:tag w:val="goog_rdk_74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likely to eat persian food when available?</w:t>
              </w:r>
            </w:sdtContent>
          </w:sdt>
        </w:p>
      </w:sdtContent>
    </w:sdt>
    <w:sdt>
      <w:sdtPr>
        <w:tag w:val="goog_rdk_751"/>
      </w:sdtPr>
      <w:sdtContent>
        <w:p w:rsidR="00000000" w:rsidDel="00000000" w:rsidP="00000000" w:rsidRDefault="00000000" w:rsidRPr="00000000" w14:paraId="000001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5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753"/>
      </w:sdtPr>
      <w:sdtContent>
        <w:p w:rsidR="00000000" w:rsidDel="00000000" w:rsidP="00000000" w:rsidRDefault="00000000" w:rsidRPr="00000000" w14:paraId="000001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5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755"/>
      </w:sdtPr>
      <w:sdtContent>
        <w:p w:rsidR="00000000" w:rsidDel="00000000" w:rsidP="00000000" w:rsidRDefault="00000000" w:rsidRPr="00000000" w14:paraId="000001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5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757"/>
      </w:sdtPr>
      <w:sdtContent>
        <w:p w:rsidR="00000000" w:rsidDel="00000000" w:rsidP="00000000" w:rsidRDefault="00000000" w:rsidRPr="00000000" w14:paraId="000001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5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759"/>
      </w:sdtPr>
      <w:sdtContent>
        <w:p w:rsidR="00000000" w:rsidDel="00000000" w:rsidP="00000000" w:rsidRDefault="00000000" w:rsidRPr="00000000" w14:paraId="000001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5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761"/>
      </w:sdtPr>
      <w:sdtContent>
        <w:p w:rsidR="00000000" w:rsidDel="00000000" w:rsidP="00000000" w:rsidRDefault="00000000" w:rsidRPr="00000000" w14:paraId="0000015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6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64"/>
      </w:sdtPr>
      <w:sdtContent>
        <w:p w:rsidR="00000000" w:rsidDel="00000000" w:rsidP="00000000" w:rsidRDefault="00000000" w:rsidRPr="00000000" w14:paraId="000001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6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50) self_perception_weight - </w:t>
              </w:r>
            </w:sdtContent>
          </w:sdt>
          <w:sdt>
            <w:sdtPr>
              <w:tag w:val="goog_rdk_76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self perception of weight </w:t>
              </w:r>
            </w:sdtContent>
          </w:sdt>
        </w:p>
      </w:sdtContent>
    </w:sdt>
    <w:sdt>
      <w:sdtPr>
        <w:tag w:val="goog_rdk_766"/>
      </w:sdtPr>
      <w:sdtContent>
        <w:p w:rsidR="00000000" w:rsidDel="00000000" w:rsidP="00000000" w:rsidRDefault="00000000" w:rsidRPr="00000000" w14:paraId="000001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6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6 - i dont think myself in these terms </w:t>
              </w:r>
            </w:sdtContent>
          </w:sdt>
        </w:p>
      </w:sdtContent>
    </w:sdt>
    <w:sdt>
      <w:sdtPr>
        <w:tag w:val="goog_rdk_768"/>
      </w:sdtPr>
      <w:sdtContent>
        <w:p w:rsidR="00000000" w:rsidDel="00000000" w:rsidP="00000000" w:rsidRDefault="00000000" w:rsidRPr="00000000" w14:paraId="000001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6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overweight </w:t>
              </w:r>
            </w:sdtContent>
          </w:sdt>
        </w:p>
      </w:sdtContent>
    </w:sdt>
    <w:sdt>
      <w:sdtPr>
        <w:tag w:val="goog_rdk_770"/>
      </w:sdtPr>
      <w:sdtContent>
        <w:p w:rsidR="00000000" w:rsidDel="00000000" w:rsidP="00000000" w:rsidRDefault="00000000" w:rsidRPr="00000000" w14:paraId="000001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6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slightly overweight </w:t>
              </w:r>
            </w:sdtContent>
          </w:sdt>
        </w:p>
      </w:sdtContent>
    </w:sdt>
    <w:sdt>
      <w:sdtPr>
        <w:tag w:val="goog_rdk_772"/>
      </w:sdtPr>
      <w:sdtContent>
        <w:p w:rsidR="00000000" w:rsidDel="00000000" w:rsidP="00000000" w:rsidRDefault="00000000" w:rsidRPr="00000000" w14:paraId="000001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7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just right </w:t>
              </w:r>
            </w:sdtContent>
          </w:sdt>
        </w:p>
      </w:sdtContent>
    </w:sdt>
    <w:sdt>
      <w:sdtPr>
        <w:tag w:val="goog_rdk_774"/>
      </w:sdtPr>
      <w:sdtContent>
        <w:p w:rsidR="00000000" w:rsidDel="00000000" w:rsidP="00000000" w:rsidRDefault="00000000" w:rsidRPr="00000000" w14:paraId="000001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7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very fit </w:t>
              </w:r>
            </w:sdtContent>
          </w:sdt>
        </w:p>
      </w:sdtContent>
    </w:sdt>
    <w:sdt>
      <w:sdtPr>
        <w:tag w:val="goog_rdk_776"/>
      </w:sdtPr>
      <w:sdtContent>
        <w:p w:rsidR="00000000" w:rsidDel="00000000" w:rsidP="00000000" w:rsidRDefault="00000000" w:rsidRPr="00000000" w14:paraId="000001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77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slim </w:t>
              </w:r>
            </w:sdtContent>
          </w:sdt>
        </w:p>
      </w:sdtContent>
    </w:sdt>
    <w:sdt>
      <w:sdtPr>
        <w:tag w:val="goog_rdk_778"/>
      </w:sdtPr>
      <w:sdtContent>
        <w:p w:rsidR="00000000" w:rsidDel="00000000" w:rsidP="00000000" w:rsidRDefault="00000000" w:rsidRPr="00000000" w14:paraId="0000015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7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80"/>
      </w:sdtPr>
      <w:sdtContent>
        <w:p w:rsidR="00000000" w:rsidDel="00000000" w:rsidP="00000000" w:rsidRDefault="00000000" w:rsidRPr="00000000" w14:paraId="0000015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7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51) Which of the two pictures you associate with the word soup?</w:t>
              </w:r>
            </w:sdtContent>
          </w:sdt>
        </w:p>
      </w:sdtContent>
    </w:sdt>
    <w:sdt>
      <w:sdtPr>
        <w:tag w:val="goog_rdk_782"/>
      </w:sdtPr>
      <w:sdtContent>
        <w:p w:rsidR="00000000" w:rsidDel="00000000" w:rsidP="00000000" w:rsidRDefault="00000000" w:rsidRPr="00000000" w14:paraId="0000015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8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veggie soup</w:t>
              </w:r>
            </w:sdtContent>
          </w:sdt>
        </w:p>
      </w:sdtContent>
    </w:sdt>
    <w:sdt>
      <w:sdtPr>
        <w:tag w:val="goog_rdk_784"/>
      </w:sdtPr>
      <w:sdtContent>
        <w:p w:rsidR="00000000" w:rsidDel="00000000" w:rsidP="00000000" w:rsidRDefault="00000000" w:rsidRPr="00000000" w14:paraId="0000015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8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creamy soup</w:t>
              </w:r>
            </w:sdtContent>
          </w:sdt>
        </w:p>
      </w:sdtContent>
    </w:sdt>
    <w:sdt>
      <w:sdtPr>
        <w:tag w:val="goog_rdk_786"/>
      </w:sdtPr>
      <w:sdtContent>
        <w:p w:rsidR="00000000" w:rsidDel="00000000" w:rsidP="00000000" w:rsidRDefault="00000000" w:rsidRPr="00000000" w14:paraId="0000015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8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88"/>
      </w:sdtPr>
      <w:sdtContent>
        <w:p w:rsidR="00000000" w:rsidDel="00000000" w:rsidP="00000000" w:rsidRDefault="00000000" w:rsidRPr="00000000" w14:paraId="0000015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1714500" cy="1068544"/>
                <wp:effectExtent b="0" l="0" r="0" t="0"/>
                <wp:docPr id="37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0" cy="106854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78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90"/>
      </w:sdtPr>
      <w:sdtContent>
        <w:p w:rsidR="00000000" w:rsidDel="00000000" w:rsidP="00000000" w:rsidRDefault="00000000" w:rsidRPr="00000000" w14:paraId="0000015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89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92"/>
      </w:sdtPr>
      <w:sdtContent>
        <w:p w:rsidR="00000000" w:rsidDel="00000000" w:rsidP="00000000" w:rsidRDefault="00000000" w:rsidRPr="00000000" w14:paraId="0000015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  <w:drawing>
              <wp:inline distB="0" distT="0" distL="0" distR="0">
                <wp:extent cx="1447800" cy="1447800"/>
                <wp:effectExtent b="0" l="0" r="0" t="0"/>
                <wp:docPr id="3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1447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sdt>
            <w:sdtPr>
              <w:tag w:val="goog_rdk_791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94"/>
      </w:sdtPr>
      <w:sdtContent>
        <w:p w:rsidR="00000000" w:rsidDel="00000000" w:rsidP="00000000" w:rsidRDefault="00000000" w:rsidRPr="00000000" w14:paraId="0000016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9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796"/>
      </w:sdtPr>
      <w:sdtContent>
        <w:p w:rsidR="00000000" w:rsidDel="00000000" w:rsidP="00000000" w:rsidRDefault="00000000" w:rsidRPr="00000000" w14:paraId="00000161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9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52) sports - sports – do you do any sporting activity?</w:t>
              </w:r>
            </w:sdtContent>
          </w:sdt>
        </w:p>
      </w:sdtContent>
    </w:sdt>
    <w:sdt>
      <w:sdtPr>
        <w:tag w:val="goog_rdk_798"/>
      </w:sdtPr>
      <w:sdtContent>
        <w:p w:rsidR="00000000" w:rsidDel="00000000" w:rsidP="00000000" w:rsidRDefault="00000000" w:rsidRPr="00000000" w14:paraId="00000162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9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 </w:t>
              </w:r>
            </w:sdtContent>
          </w:sdt>
        </w:p>
      </w:sdtContent>
    </w:sdt>
    <w:sdt>
      <w:sdtPr>
        <w:tag w:val="goog_rdk_800"/>
      </w:sdtPr>
      <w:sdtContent>
        <w:p w:rsidR="00000000" w:rsidDel="00000000" w:rsidP="00000000" w:rsidRDefault="00000000" w:rsidRPr="00000000" w14:paraId="00000163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7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1 - Yes </w:t>
              </w:r>
            </w:sdtContent>
          </w:sdt>
        </w:p>
      </w:sdtContent>
    </w:sdt>
    <w:sdt>
      <w:sdtPr>
        <w:tag w:val="goog_rdk_802"/>
      </w:sdtPr>
      <w:sdtContent>
        <w:p w:rsidR="00000000" w:rsidDel="00000000" w:rsidP="00000000" w:rsidRDefault="00000000" w:rsidRPr="00000000" w14:paraId="0000016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bookmarkStart w:colFirst="0" w:colLast="0" w:name="_heading=h.gjdgxs" w:id="0"/>
          <w:bookmarkEnd w:id="0"/>
          <w:sdt>
            <w:sdtPr>
              <w:tag w:val="goog_rdk_80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2 - No </w:t>
              </w:r>
            </w:sdtContent>
          </w:sdt>
        </w:p>
      </w:sdtContent>
    </w:sdt>
    <w:sdt>
      <w:sdtPr>
        <w:tag w:val="goog_rdk_804"/>
      </w:sdtPr>
      <w:sdtContent>
        <w:p w:rsidR="00000000" w:rsidDel="00000000" w:rsidP="00000000" w:rsidRDefault="00000000" w:rsidRPr="00000000" w14:paraId="0000016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99 – no answer</w:t>
              </w:r>
            </w:sdtContent>
          </w:sdt>
        </w:p>
      </w:sdtContent>
    </w:sdt>
    <w:sdt>
      <w:sdtPr>
        <w:tag w:val="goog_rdk_806"/>
      </w:sdtPr>
      <w:sdtContent>
        <w:p w:rsidR="00000000" w:rsidDel="00000000" w:rsidP="00000000" w:rsidRDefault="00000000" w:rsidRPr="00000000" w14:paraId="0000016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0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14"/>
      </w:sdtPr>
      <w:sdtContent>
        <w:p w:rsidR="00000000" w:rsidDel="00000000" w:rsidP="00000000" w:rsidRDefault="00000000" w:rsidRPr="00000000" w14:paraId="0000016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0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53) thai_food - </w:t>
              </w:r>
            </w:sdtContent>
          </w:sdt>
          <w:sdt>
            <w:sdtPr>
              <w:tag w:val="goog_rdk_80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</w:t>
              </w:r>
            </w:sdtContent>
          </w:sdt>
          <w:sdt>
            <w:sdtPr>
              <w:tag w:val="goog_rdk_809"/>
            </w:sdtPr>
            <w:sdtContent>
              <w:ins w:author="Shivanshu Yadav" w:id="43" w:date="2021-07-09T22:06:37Z"/>
              <w:sdt>
                <w:sdtPr>
                  <w:tag w:val="goog_rdk_810"/>
                </w:sdtPr>
                <w:sdtContent>
                  <w:ins w:author="Shivanshu Yadav" w:id="43" w:date="2021-07-09T22:06:37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likely is it to</w:t>
                    </w:r>
                  </w:ins>
                </w:sdtContent>
              </w:sdt>
              <w:ins w:author="Shivanshu Yadav" w:id="43" w:date="2021-07-09T22:06:37Z"/>
            </w:sdtContent>
          </w:sdt>
          <w:sdt>
            <w:sdtPr>
              <w:tag w:val="goog_rdk_811"/>
            </w:sdtPr>
            <w:sdtContent>
              <w:del w:author="Shivanshu Yadav" w:id="43" w:date="2021-07-09T22:06:37Z"/>
              <w:sdt>
                <w:sdtPr>
                  <w:tag w:val="goog_rdk_812"/>
                </w:sdtPr>
                <w:sdtContent>
                  <w:del w:author="Shivanshu Yadav" w:id="43" w:date="2021-07-09T22:06:37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likely to</w:delText>
                    </w:r>
                  </w:del>
                </w:sdtContent>
              </w:sdt>
              <w:del w:author="Shivanshu Yadav" w:id="43" w:date="2021-07-09T22:06:37Z"/>
            </w:sdtContent>
          </w:sdt>
          <w:sdt>
            <w:sdtPr>
              <w:tag w:val="goog_rdk_81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 eat thai food when available?</w:t>
              </w:r>
            </w:sdtContent>
          </w:sdt>
        </w:p>
      </w:sdtContent>
    </w:sdt>
    <w:sdt>
      <w:sdtPr>
        <w:tag w:val="goog_rdk_816"/>
      </w:sdtPr>
      <w:sdtContent>
        <w:p w:rsidR="00000000" w:rsidDel="00000000" w:rsidP="00000000" w:rsidRDefault="00000000" w:rsidRPr="00000000" w14:paraId="0000016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818"/>
      </w:sdtPr>
      <w:sdtContent>
        <w:p w:rsidR="00000000" w:rsidDel="00000000" w:rsidP="00000000" w:rsidRDefault="00000000" w:rsidRPr="00000000" w14:paraId="0000016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1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820"/>
      </w:sdtPr>
      <w:sdtContent>
        <w:p w:rsidR="00000000" w:rsidDel="00000000" w:rsidP="00000000" w:rsidRDefault="00000000" w:rsidRPr="00000000" w14:paraId="0000016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1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822"/>
      </w:sdtPr>
      <w:sdtContent>
        <w:p w:rsidR="00000000" w:rsidDel="00000000" w:rsidP="00000000" w:rsidRDefault="00000000" w:rsidRPr="00000000" w14:paraId="000001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2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likely </w:t>
              </w:r>
            </w:sdtContent>
          </w:sdt>
        </w:p>
      </w:sdtContent>
    </w:sdt>
    <w:sdt>
      <w:sdtPr>
        <w:tag w:val="goog_rdk_824"/>
      </w:sdtPr>
      <w:sdtContent>
        <w:p w:rsidR="00000000" w:rsidDel="00000000" w:rsidP="00000000" w:rsidRDefault="00000000" w:rsidRPr="00000000" w14:paraId="0000016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2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 </w:t>
              </w:r>
            </w:sdtContent>
          </w:sdt>
        </w:p>
      </w:sdtContent>
    </w:sdt>
    <w:sdt>
      <w:sdtPr>
        <w:tag w:val="goog_rdk_826"/>
      </w:sdtPr>
      <w:sdtContent>
        <w:p w:rsidR="00000000" w:rsidDel="00000000" w:rsidP="00000000" w:rsidRDefault="00000000" w:rsidRPr="00000000" w14:paraId="0000016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2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39"/>
      </w:sdtPr>
      <w:sdtContent>
        <w:p w:rsidR="00000000" w:rsidDel="00000000" w:rsidP="00000000" w:rsidRDefault="00000000" w:rsidRPr="00000000" w14:paraId="0000016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2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54) tortilla_calories - </w:t>
              </w:r>
            </w:sdtContent>
          </w:sdt>
          <w:sdt>
            <w:sdtPr>
              <w:tag w:val="goog_rdk_82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guessing calories in a burrito </w:t>
              </w:r>
            </w:sdtContent>
          </w:sdt>
          <w:sdt>
            <w:sdtPr>
              <w:tag w:val="goog_rdk_829"/>
            </w:sdtPr>
            <w:sdtContent>
              <w:ins w:author="Shivanshu Yadav" w:id="44" w:date="2021-07-09T22:06:21Z"/>
              <w:sdt>
                <w:sdtPr>
                  <w:tag w:val="goog_rdk_830"/>
                </w:sdtPr>
                <w:sdtContent>
                  <w:ins w:author="Shivanshu Yadav" w:id="44" w:date="2021-07-09T22:06:2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sandwich</w:t>
                    </w:r>
                  </w:ins>
                </w:sdtContent>
              </w:sdt>
              <w:ins w:author="Shivanshu Yadav" w:id="44" w:date="2021-07-09T22:06:21Z"/>
            </w:sdtContent>
          </w:sdt>
          <w:sdt>
            <w:sdtPr>
              <w:tag w:val="goog_rdk_831"/>
            </w:sdtPr>
            <w:sdtContent>
              <w:del w:author="Shivanshu Yadav" w:id="44" w:date="2021-07-09T22:06:21Z"/>
              <w:sdt>
                <w:sdtPr>
                  <w:tag w:val="goog_rdk_832"/>
                </w:sdtPr>
                <w:sdtContent>
                  <w:del w:author="Shivanshu Yadav" w:id="44" w:date="2021-07-09T22:06:2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sandwhich</w:delText>
                    </w:r>
                  </w:del>
                </w:sdtContent>
              </w:sdt>
              <w:del w:author="Shivanshu Yadav" w:id="44" w:date="2021-07-09T22:06:21Z"/>
            </w:sdtContent>
          </w:sdt>
          <w:sdt>
            <w:sdtPr>
              <w:tag w:val="goog_rdk_83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 from </w:t>
              </w:r>
            </w:sdtContent>
          </w:sdt>
          <w:sdt>
            <w:sdtPr>
              <w:tag w:val="goog_rdk_834"/>
            </w:sdtPr>
            <w:sdtContent>
              <w:ins w:author="Shivanshu Yadav" w:id="45" w:date="2021-07-09T22:06:24Z"/>
              <w:sdt>
                <w:sdtPr>
                  <w:tag w:val="goog_rdk_835"/>
                </w:sdtPr>
                <w:sdtContent>
                  <w:ins w:author="Shivanshu Yadav" w:id="45" w:date="2021-07-09T22:06:24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Chipotle</w:t>
                    </w:r>
                  </w:ins>
                </w:sdtContent>
              </w:sdt>
              <w:ins w:author="Shivanshu Yadav" w:id="45" w:date="2021-07-09T22:06:24Z"/>
            </w:sdtContent>
          </w:sdt>
          <w:sdt>
            <w:sdtPr>
              <w:tag w:val="goog_rdk_836"/>
            </w:sdtPr>
            <w:sdtContent>
              <w:del w:author="Shivanshu Yadav" w:id="45" w:date="2021-07-09T22:06:24Z"/>
              <w:sdt>
                <w:sdtPr>
                  <w:tag w:val="goog_rdk_837"/>
                </w:sdtPr>
                <w:sdtContent>
                  <w:del w:author="Shivanshu Yadav" w:id="45" w:date="2021-07-09T22:06:24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Chipolte</w:delText>
                    </w:r>
                  </w:del>
                </w:sdtContent>
              </w:sdt>
              <w:del w:author="Shivanshu Yadav" w:id="45" w:date="2021-07-09T22:06:24Z"/>
            </w:sdtContent>
          </w:sdt>
          <w:sdt>
            <w:sdtPr>
              <w:tag w:val="goog_rdk_83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?</w:t>
              </w:r>
            </w:sdtContent>
          </w:sdt>
        </w:p>
      </w:sdtContent>
    </w:sdt>
    <w:sdt>
      <w:sdtPr>
        <w:tag w:val="goog_rdk_841"/>
      </w:sdtPr>
      <w:sdtContent>
        <w:p w:rsidR="00000000" w:rsidDel="00000000" w:rsidP="00000000" w:rsidRDefault="00000000" w:rsidRPr="00000000" w14:paraId="0000016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4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43"/>
      </w:sdtPr>
      <w:sdtContent>
        <w:p w:rsidR="00000000" w:rsidDel="00000000" w:rsidP="00000000" w:rsidRDefault="00000000" w:rsidRPr="00000000" w14:paraId="0000017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4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1 - 580 </w:t>
              </w:r>
            </w:sdtContent>
          </w:sdt>
        </w:p>
      </w:sdtContent>
    </w:sdt>
    <w:sdt>
      <w:sdtPr>
        <w:tag w:val="goog_rdk_845"/>
      </w:sdtPr>
      <w:sdtContent>
        <w:p w:rsidR="00000000" w:rsidDel="00000000" w:rsidP="00000000" w:rsidRDefault="00000000" w:rsidRPr="00000000" w14:paraId="0000017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44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2 - 725 </w:t>
              </w:r>
            </w:sdtContent>
          </w:sdt>
        </w:p>
      </w:sdtContent>
    </w:sdt>
    <w:sdt>
      <w:sdtPr>
        <w:tag w:val="goog_rdk_847"/>
      </w:sdtPr>
      <w:sdtContent>
        <w:p w:rsidR="00000000" w:rsidDel="00000000" w:rsidP="00000000" w:rsidRDefault="00000000" w:rsidRPr="00000000" w14:paraId="0000017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4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3 - 940 </w:t>
              </w:r>
            </w:sdtContent>
          </w:sdt>
        </w:p>
      </w:sdtContent>
    </w:sdt>
    <w:sdt>
      <w:sdtPr>
        <w:tag w:val="goog_rdk_849"/>
      </w:sdtPr>
      <w:sdtContent>
        <w:p w:rsidR="00000000" w:rsidDel="00000000" w:rsidP="00000000" w:rsidRDefault="00000000" w:rsidRPr="00000000" w14:paraId="0000017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4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4 - 1165</w:t>
              </w:r>
            </w:sdtContent>
          </w:sdt>
        </w:p>
      </w:sdtContent>
    </w:sdt>
    <w:sdt>
      <w:sdtPr>
        <w:tag w:val="goog_rdk_851"/>
      </w:sdtPr>
      <w:sdtContent>
        <w:p w:rsidR="00000000" w:rsidDel="00000000" w:rsidP="00000000" w:rsidRDefault="00000000" w:rsidRPr="00000000" w14:paraId="00000174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50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53"/>
      </w:sdtPr>
      <w:sdtContent>
        <w:p w:rsidR="00000000" w:rsidDel="00000000" w:rsidP="00000000" w:rsidRDefault="00000000" w:rsidRPr="00000000" w14:paraId="0000017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5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55) turkey_calories - Can you guess how many calories are in the foods shown below? (Panera Bread Roasted Turkey and Avocado BLT)</w:t>
              </w:r>
            </w:sdtContent>
          </w:sdt>
        </w:p>
      </w:sdtContent>
    </w:sdt>
    <w:sdt>
      <w:sdtPr>
        <w:tag w:val="goog_rdk_855"/>
      </w:sdtPr>
      <w:sdtContent>
        <w:p w:rsidR="00000000" w:rsidDel="00000000" w:rsidP="00000000" w:rsidRDefault="00000000" w:rsidRPr="00000000" w14:paraId="0000017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5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57"/>
      </w:sdtPr>
      <w:sdtContent>
        <w:p w:rsidR="00000000" w:rsidDel="00000000" w:rsidP="00000000" w:rsidRDefault="00000000" w:rsidRPr="00000000" w14:paraId="0000017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56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1 - 345 </w:t>
              </w:r>
            </w:sdtContent>
          </w:sdt>
        </w:p>
      </w:sdtContent>
    </w:sdt>
    <w:sdt>
      <w:sdtPr>
        <w:tag w:val="goog_rdk_859"/>
      </w:sdtPr>
      <w:sdtContent>
        <w:p w:rsidR="00000000" w:rsidDel="00000000" w:rsidP="00000000" w:rsidRDefault="00000000" w:rsidRPr="00000000" w14:paraId="0000017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5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2 - 500 </w:t>
              </w:r>
            </w:sdtContent>
          </w:sdt>
        </w:p>
      </w:sdtContent>
    </w:sdt>
    <w:sdt>
      <w:sdtPr>
        <w:tag w:val="goog_rdk_861"/>
      </w:sdtPr>
      <w:sdtContent>
        <w:p w:rsidR="00000000" w:rsidDel="00000000" w:rsidP="00000000" w:rsidRDefault="00000000" w:rsidRPr="00000000" w14:paraId="0000017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6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3 - 690 </w:t>
              </w:r>
            </w:sdtContent>
          </w:sdt>
        </w:p>
      </w:sdtContent>
    </w:sdt>
    <w:sdt>
      <w:sdtPr>
        <w:tag w:val="goog_rdk_863"/>
      </w:sdtPr>
      <w:sdtContent>
        <w:p w:rsidR="00000000" w:rsidDel="00000000" w:rsidP="00000000" w:rsidRDefault="00000000" w:rsidRPr="00000000" w14:paraId="0000017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62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4 - 850</w:t>
              </w:r>
            </w:sdtContent>
          </w:sdt>
        </w:p>
      </w:sdtContent>
    </w:sdt>
    <w:sdt>
      <w:sdtPr>
        <w:tag w:val="goog_rdk_865"/>
      </w:sdtPr>
      <w:sdtContent>
        <w:p w:rsidR="00000000" w:rsidDel="00000000" w:rsidP="00000000" w:rsidRDefault="00000000" w:rsidRPr="00000000" w14:paraId="0000017B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64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67"/>
      </w:sdtPr>
      <w:sdtContent>
        <w:p w:rsidR="00000000" w:rsidDel="00000000" w:rsidP="00000000" w:rsidRDefault="00000000" w:rsidRPr="00000000" w14:paraId="0000017C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6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74"/>
      </w:sdtPr>
      <w:sdtContent>
        <w:p w:rsidR="00000000" w:rsidDel="00000000" w:rsidP="00000000" w:rsidRDefault="00000000" w:rsidRPr="00000000" w14:paraId="0000017D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6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56) type_sports – what type of sports are you </w:t>
              </w:r>
            </w:sdtContent>
          </w:sdt>
          <w:sdt>
            <w:sdtPr>
              <w:tag w:val="goog_rdk_869"/>
            </w:sdtPr>
            <w:sdtContent>
              <w:ins w:author="Shivanshu Yadav" w:id="46" w:date="2021-07-09T22:06:12Z"/>
              <w:sdt>
                <w:sdtPr>
                  <w:tag w:val="goog_rdk_870"/>
                </w:sdtPr>
                <w:sdtContent>
                  <w:ins w:author="Shivanshu Yadav" w:id="46" w:date="2021-07-09T22:06:1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involved in</w:t>
                    </w:r>
                  </w:ins>
                </w:sdtContent>
              </w:sdt>
              <w:ins w:author="Shivanshu Yadav" w:id="46" w:date="2021-07-09T22:06:12Z"/>
            </w:sdtContent>
          </w:sdt>
          <w:sdt>
            <w:sdtPr>
              <w:tag w:val="goog_rdk_871"/>
            </w:sdtPr>
            <w:sdtContent>
              <w:del w:author="Shivanshu Yadav" w:id="46" w:date="2021-07-09T22:06:12Z"/>
              <w:sdt>
                <w:sdtPr>
                  <w:tag w:val="goog_rdk_872"/>
                </w:sdtPr>
                <w:sdtContent>
                  <w:del w:author="Shivanshu Yadav" w:id="46" w:date="2021-07-09T22:06:1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involved</w:delText>
                    </w:r>
                  </w:del>
                </w:sdtContent>
              </w:sdt>
              <w:del w:author="Shivanshu Yadav" w:id="46" w:date="2021-07-09T22:06:12Z"/>
            </w:sdtContent>
          </w:sdt>
          <w:sdt>
            <w:sdtPr>
              <w:tag w:val="goog_rdk_87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?</w:t>
              </w:r>
            </w:sdtContent>
          </w:sdt>
        </w:p>
      </w:sdtContent>
    </w:sdt>
    <w:sdt>
      <w:sdtPr>
        <w:tag w:val="goog_rdk_876"/>
      </w:sdtPr>
      <w:sdtContent>
        <w:p w:rsidR="00000000" w:rsidDel="00000000" w:rsidP="00000000" w:rsidRDefault="00000000" w:rsidRPr="00000000" w14:paraId="0000017E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7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Open-ended</w:t>
              </w:r>
            </w:sdtContent>
          </w:sdt>
        </w:p>
      </w:sdtContent>
    </w:sdt>
    <w:sdt>
      <w:sdtPr>
        <w:tag w:val="goog_rdk_878"/>
      </w:sdtPr>
      <w:sdtContent>
        <w:p w:rsidR="00000000" w:rsidDel="00000000" w:rsidP="00000000" w:rsidRDefault="00000000" w:rsidRPr="00000000" w14:paraId="0000017F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7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886"/>
      </w:sdtPr>
      <w:sdtContent>
        <w:p w:rsidR="00000000" w:rsidDel="00000000" w:rsidP="00000000" w:rsidRDefault="00000000" w:rsidRPr="00000000" w14:paraId="0000018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7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57) veggies_day - </w:t>
              </w:r>
            </w:sdtContent>
          </w:sdt>
          <w:sdt>
            <w:sdtPr>
              <w:tag w:val="goog_rdk_88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How </w:t>
              </w:r>
            </w:sdtContent>
          </w:sdt>
          <w:sdt>
            <w:sdtPr>
              <w:tag w:val="goog_rdk_881"/>
            </w:sdtPr>
            <w:sdtContent>
              <w:ins w:author="Shivanshu Yadav" w:id="47" w:date="2021-07-09T22:06:02Z"/>
              <w:sdt>
                <w:sdtPr>
                  <w:tag w:val="goog_rdk_882"/>
                </w:sdtPr>
                <w:sdtContent>
                  <w:ins w:author="Shivanshu Yadav" w:id="47" w:date="2021-07-09T22:06:0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likely are you to</w:t>
                    </w:r>
                  </w:ins>
                </w:sdtContent>
              </w:sdt>
              <w:ins w:author="Shivanshu Yadav" w:id="47" w:date="2021-07-09T22:06:02Z"/>
            </w:sdtContent>
          </w:sdt>
          <w:sdt>
            <w:sdtPr>
              <w:tag w:val="goog_rdk_883"/>
            </w:sdtPr>
            <w:sdtContent>
              <w:del w:author="Shivanshu Yadav" w:id="47" w:date="2021-07-09T22:06:02Z"/>
              <w:sdt>
                <w:sdtPr>
                  <w:tag w:val="goog_rdk_884"/>
                </w:sdtPr>
                <w:sdtContent>
                  <w:del w:author="Shivanshu Yadav" w:id="47" w:date="2021-07-09T22:06:02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likely to</w:delText>
                    </w:r>
                  </w:del>
                </w:sdtContent>
              </w:sdt>
              <w:del w:author="Shivanshu Yadav" w:id="47" w:date="2021-07-09T22:06:02Z"/>
            </w:sdtContent>
          </w:sdt>
          <w:sdt>
            <w:sdtPr>
              <w:tag w:val="goog_rdk_88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 eat veggies in a day? </w:t>
              </w:r>
            </w:sdtContent>
          </w:sdt>
        </w:p>
      </w:sdtContent>
    </w:sdt>
    <w:sdt>
      <w:sdtPr>
        <w:tag w:val="goog_rdk_888"/>
      </w:sdtPr>
      <w:sdtContent>
        <w:p w:rsidR="00000000" w:rsidDel="00000000" w:rsidP="00000000" w:rsidRDefault="00000000" w:rsidRPr="00000000" w14:paraId="0000018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8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very unlikely </w:t>
              </w:r>
            </w:sdtContent>
          </w:sdt>
        </w:p>
      </w:sdtContent>
    </w:sdt>
    <w:sdt>
      <w:sdtPr>
        <w:tag w:val="goog_rdk_890"/>
      </w:sdtPr>
      <w:sdtContent>
        <w:p w:rsidR="00000000" w:rsidDel="00000000" w:rsidP="00000000" w:rsidRDefault="00000000" w:rsidRPr="00000000" w14:paraId="0000018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8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unlikely </w:t>
              </w:r>
            </w:sdtContent>
          </w:sdt>
        </w:p>
      </w:sdtContent>
    </w:sdt>
    <w:sdt>
      <w:sdtPr>
        <w:tag w:val="goog_rdk_892"/>
      </w:sdtPr>
      <w:sdtContent>
        <w:p w:rsidR="00000000" w:rsidDel="00000000" w:rsidP="00000000" w:rsidRDefault="00000000" w:rsidRPr="00000000" w14:paraId="0000018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9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neutral </w:t>
              </w:r>
            </w:sdtContent>
          </w:sdt>
        </w:p>
      </w:sdtContent>
    </w:sdt>
    <w:sdt>
      <w:sdtPr>
        <w:tag w:val="goog_rdk_894"/>
      </w:sdtPr>
      <w:sdtContent>
        <w:p w:rsidR="00000000" w:rsidDel="00000000" w:rsidP="00000000" w:rsidRDefault="00000000" w:rsidRPr="00000000" w14:paraId="0000018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9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4- likely </w:t>
              </w:r>
            </w:sdtContent>
          </w:sdt>
        </w:p>
      </w:sdtContent>
    </w:sdt>
    <w:sdt>
      <w:sdtPr>
        <w:tag w:val="goog_rdk_896"/>
      </w:sdtPr>
      <w:sdtContent>
        <w:p w:rsidR="00000000" w:rsidDel="00000000" w:rsidP="00000000" w:rsidRDefault="00000000" w:rsidRPr="00000000" w14:paraId="0000018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89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5 - very likely</w:t>
              </w:r>
            </w:sdtContent>
          </w:sdt>
        </w:p>
      </w:sdtContent>
    </w:sdt>
    <w:sdt>
      <w:sdtPr>
        <w:tag w:val="goog_rdk_898"/>
      </w:sdtPr>
      <w:sdtContent>
        <w:p w:rsidR="00000000" w:rsidDel="00000000" w:rsidP="00000000" w:rsidRDefault="00000000" w:rsidRPr="00000000" w14:paraId="00000186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97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900"/>
      </w:sdtPr>
      <w:sdtContent>
        <w:p w:rsidR="00000000" w:rsidDel="00000000" w:rsidP="00000000" w:rsidRDefault="00000000" w:rsidRPr="00000000" w14:paraId="00000187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89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58) vitamins – do you take any supplements or vitamins?</w:t>
              </w:r>
            </w:sdtContent>
          </w:sdt>
        </w:p>
      </w:sdtContent>
    </w:sdt>
    <w:sdt>
      <w:sdtPr>
        <w:tag w:val="goog_rdk_902"/>
      </w:sdtPr>
      <w:sdtContent>
        <w:p w:rsidR="00000000" w:rsidDel="00000000" w:rsidP="00000000" w:rsidRDefault="00000000" w:rsidRPr="00000000" w14:paraId="00000188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0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1 – yes</w:t>
              </w:r>
            </w:sdtContent>
          </w:sdt>
        </w:p>
      </w:sdtContent>
    </w:sdt>
    <w:sdt>
      <w:sdtPr>
        <w:tag w:val="goog_rdk_904"/>
      </w:sdtPr>
      <w:sdtContent>
        <w:p w:rsidR="00000000" w:rsidDel="00000000" w:rsidP="00000000" w:rsidRDefault="00000000" w:rsidRPr="00000000" w14:paraId="00000189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0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2 – no</w:t>
              </w:r>
            </w:sdtContent>
          </w:sdt>
        </w:p>
      </w:sdtContent>
    </w:sdt>
    <w:sdt>
      <w:sdtPr>
        <w:tag w:val="goog_rdk_906"/>
      </w:sdtPr>
      <w:sdtContent>
        <w:p w:rsidR="00000000" w:rsidDel="00000000" w:rsidP="00000000" w:rsidRDefault="00000000" w:rsidRPr="00000000" w14:paraId="0000018A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05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914"/>
      </w:sdtPr>
      <w:sdtContent>
        <w:p w:rsidR="00000000" w:rsidDel="00000000" w:rsidP="00000000" w:rsidRDefault="00000000" w:rsidRPr="00000000" w14:paraId="0000018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0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59) waffle_calories - </w:t>
              </w:r>
            </w:sdtContent>
          </w:sdt>
          <w:sdt>
            <w:sdtPr>
              <w:tag w:val="goog_rdk_908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guessing calories in waffle potato </w:t>
              </w:r>
            </w:sdtContent>
          </w:sdt>
          <w:sdt>
            <w:sdtPr>
              <w:tag w:val="goog_rdk_909"/>
            </w:sdtPr>
            <w:sdtContent>
              <w:ins w:author="Shivanshu Yadav" w:id="48" w:date="2021-07-09T22:05:47Z"/>
              <w:sdt>
                <w:sdtPr>
                  <w:tag w:val="goog_rdk_910"/>
                </w:sdtPr>
                <w:sdtContent>
                  <w:ins w:author="Shivanshu Yadav" w:id="48" w:date="2021-07-09T22:05:47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t xml:space="preserve">sandwich</w:t>
                    </w:r>
                  </w:ins>
                </w:sdtContent>
              </w:sdt>
              <w:ins w:author="Shivanshu Yadav" w:id="48" w:date="2021-07-09T22:05:47Z"/>
            </w:sdtContent>
          </w:sdt>
          <w:sdt>
            <w:sdtPr>
              <w:tag w:val="goog_rdk_911"/>
            </w:sdtPr>
            <w:sdtContent>
              <w:del w:author="Shivanshu Yadav" w:id="48" w:date="2021-07-09T22:05:47Z"/>
              <w:sdt>
                <w:sdtPr>
                  <w:tag w:val="goog_rdk_912"/>
                </w:sdtPr>
                <w:sdtContent>
                  <w:del w:author="Shivanshu Yadav" w:id="48" w:date="2021-07-09T22:05:47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  <w:b w:val="0"/>
                            <w:i w:val="0"/>
                            <w:smallCaps w:val="0"/>
                            <w:strike w:val="0"/>
                            <w:color w:val="24292e"/>
                            <w:sz w:val="24"/>
                            <w:szCs w:val="24"/>
                            <w:u w:val="none"/>
                            <w:shd w:fill="auto" w:val="clear"/>
                            <w:vertAlign w:val="baseline"/>
                          </w:rPr>
                        </w:rPrChange>
                      </w:rPr>
                      <w:delText xml:space="preserve">sandwhich</w:delText>
                    </w:r>
                  </w:del>
                </w:sdtContent>
              </w:sdt>
              <w:del w:author="Shivanshu Yadav" w:id="48" w:date="2021-07-09T22:05:47Z"/>
            </w:sdtContent>
          </w:sdt>
          <w:sdt>
            <w:sdtPr>
              <w:tag w:val="goog_rdk_913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 </w:t>
              </w:r>
            </w:sdtContent>
          </w:sdt>
        </w:p>
      </w:sdtContent>
    </w:sdt>
    <w:sdt>
      <w:sdtPr>
        <w:tag w:val="goog_rdk_916"/>
      </w:sdtPr>
      <w:sdtContent>
        <w:p w:rsidR="00000000" w:rsidDel="00000000" w:rsidP="00000000" w:rsidRDefault="00000000" w:rsidRPr="00000000" w14:paraId="0000018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1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1 - 575 </w:t>
              </w:r>
            </w:sdtContent>
          </w:sdt>
        </w:p>
      </w:sdtContent>
    </w:sdt>
    <w:sdt>
      <w:sdtPr>
        <w:tag w:val="goog_rdk_918"/>
      </w:sdtPr>
      <w:sdtContent>
        <w:p w:rsidR="00000000" w:rsidDel="00000000" w:rsidP="00000000" w:rsidRDefault="00000000" w:rsidRPr="00000000" w14:paraId="0000018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17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2 - 760 </w:t>
              </w:r>
            </w:sdtContent>
          </w:sdt>
        </w:p>
      </w:sdtContent>
    </w:sdt>
    <w:sdt>
      <w:sdtPr>
        <w:tag w:val="goog_rdk_920"/>
      </w:sdtPr>
      <w:sdtContent>
        <w:p w:rsidR="00000000" w:rsidDel="00000000" w:rsidP="00000000" w:rsidRDefault="00000000" w:rsidRPr="00000000" w14:paraId="0000018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19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3 - 900 </w:t>
              </w:r>
            </w:sdtContent>
          </w:sdt>
        </w:p>
      </w:sdtContent>
    </w:sdt>
    <w:sdt>
      <w:sdtPr>
        <w:tag w:val="goog_rdk_922"/>
      </w:sdtPr>
      <w:sdtContent>
        <w:p w:rsidR="00000000" w:rsidDel="00000000" w:rsidP="00000000" w:rsidRDefault="00000000" w:rsidRPr="00000000" w14:paraId="0000018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  <w:b w:val="0"/>
                  <w:i w:val="0"/>
                  <w:smallCaps w:val="0"/>
                  <w:strike w:val="0"/>
                  <w:color w:val="24292e"/>
                  <w:sz w:val="24"/>
                  <w:szCs w:val="24"/>
                  <w:u w:val="none"/>
                  <w:shd w:fill="auto" w:val="clear"/>
                  <w:vertAlign w:val="baseline"/>
                </w:rPr>
              </w:rPrChange>
            </w:rPr>
          </w:pPr>
          <w:sdt>
            <w:sdtPr>
              <w:tag w:val="goog_rdk_921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24292e"/>
                      <w:sz w:val="24"/>
                      <w:szCs w:val="24"/>
                      <w:u w:val="none"/>
                      <w:shd w:fill="auto" w:val="clear"/>
                      <w:vertAlign w:val="baseline"/>
                    </w:rPr>
                  </w:rPrChange>
                </w:rPr>
                <w:t xml:space="preserve">4 - 1315</w:t>
              </w:r>
            </w:sdtContent>
          </w:sdt>
        </w:p>
      </w:sdtContent>
    </w:sdt>
    <w:sdt>
      <w:sdtPr>
        <w:tag w:val="goog_rdk_924"/>
      </w:sdtPr>
      <w:sdtContent>
        <w:p w:rsidR="00000000" w:rsidDel="00000000" w:rsidP="00000000" w:rsidRDefault="00000000" w:rsidRPr="00000000" w14:paraId="00000190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2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dt>
      <w:sdtPr>
        <w:tag w:val="goog_rdk_933"/>
      </w:sdtPr>
      <w:sdtContent>
        <w:p w:rsidR="00000000" w:rsidDel="00000000" w:rsidP="00000000" w:rsidRDefault="00000000" w:rsidRPr="00000000" w14:paraId="00000191">
          <w:pPr>
            <w:pageBreakBefore w:val="0"/>
            <w:rPr>
              <w:ins w:author="Yashu Kana" w:id="50" w:date="2022-12-08T16:17:40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25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60) weight – what is your weight in</w:t>
              </w:r>
            </w:sdtContent>
          </w:sdt>
          <w:sdt>
            <w:sdtPr>
              <w:tag w:val="goog_rdk_926"/>
            </w:sdtPr>
            <w:sdtContent>
              <w:ins w:author="Yashu Kana" w:id="49" w:date="2022-12-08T16:17:21Z"/>
              <w:sdt>
                <w:sdtPr>
                  <w:tag w:val="goog_rdk_927"/>
                </w:sdtPr>
                <w:sdtContent>
                  <w:ins w:author="Yashu Kana" w:id="49" w:date="2022-12-08T16:17:2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 kgs </w:t>
                    </w:r>
                  </w:ins>
                </w:sdtContent>
              </w:sdt>
              <w:ins w:author="Yashu Kana" w:id="49" w:date="2022-12-08T16:17:21Z"/>
            </w:sdtContent>
          </w:sdt>
          <w:sdt>
            <w:sdtPr>
              <w:tag w:val="goog_rdk_928"/>
            </w:sdtPr>
            <w:sdtContent>
              <w:del w:author="Yashu Kana" w:id="49" w:date="2022-12-08T16:17:21Z"/>
              <w:sdt>
                <w:sdtPr>
                  <w:tag w:val="goog_rdk_929"/>
                </w:sdtPr>
                <w:sdtContent>
                  <w:del w:author="Yashu Kana" w:id="49" w:date="2022-12-08T16:17:21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delText xml:space="preserve"> pounds?</w:delText>
                    </w:r>
                  </w:del>
                </w:sdtContent>
              </w:sdt>
              <w:del w:author="Yashu Kana" w:id="49" w:date="2022-12-08T16:17:21Z"/>
            </w:sdtContent>
          </w:sdt>
          <w:sdt>
            <w:sdtPr>
              <w:tag w:val="goog_rdk_930"/>
            </w:sdtPr>
            <w:sdtContent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  <w:rPrChange w:author="Divya Machkure" w:id="27" w:date="2024-04-29T13:13:39Z">
                    <w:rPr>
                      <w:rFonts w:ascii="Times New Roman" w:cs="Times New Roman" w:eastAsia="Times New Roman" w:hAnsi="Times New Roman"/>
                    </w:rPr>
                  </w:rPrChange>
                </w:rPr>
                <w:t xml:space="preserve"> </w:t>
              </w:r>
            </w:sdtContent>
          </w:sdt>
          <w:sdt>
            <w:sdtPr>
              <w:tag w:val="goog_rdk_931"/>
            </w:sdtPr>
            <w:sdtContent>
              <w:ins w:author="Yashu Kana" w:id="50" w:date="2022-12-08T16:17:40Z"/>
              <w:sdt>
                <w:sdtPr>
                  <w:tag w:val="goog_rdk_932"/>
                </w:sdtPr>
                <w:sdtContent>
                  <w:ins w:author="Yashu Kana" w:id="50" w:date="2022-12-08T16:17:40Z">
                    <w:r w:rsidDel="00000000" w:rsidR="00000000" w:rsidRPr="00000000">
                      <w:rPr>
                        <w:rtl w:val="0"/>
                      </w:rPr>
                    </w:r>
                  </w:ins>
                </w:sdtContent>
              </w:sdt>
              <w:ins w:author="Yashu Kana" w:id="50" w:date="2022-12-08T16:17:40Z"/>
            </w:sdtContent>
          </w:sdt>
        </w:p>
      </w:sdtContent>
    </w:sdt>
    <w:sdt>
      <w:sdtPr>
        <w:tag w:val="goog_rdk_937"/>
      </w:sdtPr>
      <w:sdtContent>
        <w:p w:rsidR="00000000" w:rsidDel="00000000" w:rsidP="00000000" w:rsidRDefault="00000000" w:rsidRPr="00000000" w14:paraId="00000192">
          <w:pPr>
            <w:pageBreakBefore w:val="0"/>
            <w:rPr>
              <w:ins w:author="Yashu Kana" w:id="51" w:date="2022-12-08T16:16:55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35"/>
            </w:sdtPr>
            <w:sdtContent>
              <w:ins w:author="Yashu Kana" w:id="51" w:date="2022-12-08T16:16:55Z"/>
              <w:sdt>
                <w:sdtPr>
                  <w:tag w:val="goog_rdk_936"/>
                </w:sdtPr>
                <w:sdtContent>
                  <w:ins w:author="Yashu Kana" w:id="51" w:date="2022-12-08T16:16:5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1-80-100</w:t>
                    </w:r>
                  </w:ins>
                </w:sdtContent>
              </w:sdt>
              <w:ins w:author="Yashu Kana" w:id="51" w:date="2022-12-08T16:16:55Z"/>
            </w:sdtContent>
          </w:sdt>
        </w:p>
      </w:sdtContent>
    </w:sdt>
    <w:sdt>
      <w:sdtPr>
        <w:tag w:val="goog_rdk_940"/>
      </w:sdtPr>
      <w:sdtContent>
        <w:p w:rsidR="00000000" w:rsidDel="00000000" w:rsidP="00000000" w:rsidRDefault="00000000" w:rsidRPr="00000000" w14:paraId="00000193">
          <w:pPr>
            <w:pageBreakBefore w:val="0"/>
            <w:ind w:firstLine="0"/>
            <w:rPr>
              <w:ins w:author="Yashu Kana" w:id="51" w:date="2022-12-08T16:16:55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38"/>
            </w:sdtPr>
            <w:sdtContent>
              <w:ins w:author="Yashu Kana" w:id="51" w:date="2022-12-08T16:16:55Z"/>
              <w:sdt>
                <w:sdtPr>
                  <w:tag w:val="goog_rdk_939"/>
                </w:sdtPr>
                <w:sdtContent>
                  <w:ins w:author="Yashu Kana" w:id="51" w:date="2022-12-08T16:16:5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2-60-79</w:t>
                    </w:r>
                  </w:ins>
                </w:sdtContent>
              </w:sdt>
              <w:ins w:author="Yashu Kana" w:id="51" w:date="2022-12-08T16:16:55Z"/>
            </w:sdtContent>
          </w:sdt>
        </w:p>
      </w:sdtContent>
    </w:sdt>
    <w:sdt>
      <w:sdtPr>
        <w:tag w:val="goog_rdk_945"/>
      </w:sdtPr>
      <w:sdtContent>
        <w:p w:rsidR="00000000" w:rsidDel="00000000" w:rsidP="00000000" w:rsidRDefault="00000000" w:rsidRPr="00000000" w14:paraId="00000194">
          <w:pPr>
            <w:pageBreakBefore w:val="0"/>
            <w:rPr>
              <w:del w:author="Yashu Kana" w:id="51" w:date="2022-12-08T16:16:55Z"/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41"/>
            </w:sdtPr>
            <w:sdtContent>
              <w:ins w:author="Yashu Kana" w:id="51" w:date="2022-12-08T16:16:55Z"/>
              <w:sdt>
                <w:sdtPr>
                  <w:tag w:val="goog_rdk_942"/>
                </w:sdtPr>
                <w:sdtContent>
                  <w:ins w:author="Yashu Kana" w:id="51" w:date="2022-12-08T16:16:55Z">
                    <w:r w:rsidDel="00000000" w:rsidR="00000000" w:rsidRPr="00000000">
                      <w:rPr>
                        <w:rFonts w:ascii="Times New Roman" w:cs="Times New Roman" w:eastAsia="Times New Roman" w:hAnsi="Times New Roman"/>
                        <w:rtl w:val="0"/>
                        <w:rPrChange w:author="Divya Machkure" w:id="27" w:date="2024-04-29T13:13:39Z">
                          <w:rPr>
                            <w:rFonts w:ascii="Times New Roman" w:cs="Times New Roman" w:eastAsia="Times New Roman" w:hAnsi="Times New Roman"/>
                          </w:rPr>
                        </w:rPrChange>
                      </w:rPr>
                      <w:t xml:space="preserve">3 50-59</w:t>
                    </w:r>
                  </w:ins>
                </w:sdtContent>
              </w:sdt>
              <w:ins w:author="Yashu Kana" w:id="51" w:date="2022-12-08T16:16:55Z"/>
            </w:sdtContent>
          </w:sdt>
          <w:sdt>
            <w:sdtPr>
              <w:tag w:val="goog_rdk_943"/>
            </w:sdtPr>
            <w:sdtContent>
              <w:del w:author="Yashu Kana" w:id="51" w:date="2022-12-08T16:16:55Z"/>
              <w:sdt>
                <w:sdtPr>
                  <w:tag w:val="goog_rdk_944"/>
                </w:sdtPr>
                <w:sdtContent>
                  <w:del w:author="Yashu Kana" w:id="51" w:date="2022-12-08T16:16:55Z">
                    <w:r w:rsidDel="00000000" w:rsidR="00000000" w:rsidRPr="00000000">
                      <w:rPr>
                        <w:rtl w:val="0"/>
                      </w:rPr>
                    </w:r>
                  </w:del>
                </w:sdtContent>
              </w:sdt>
              <w:del w:author="Yashu Kana" w:id="51" w:date="2022-12-08T16:16:55Z"/>
            </w:sdtContent>
          </w:sdt>
        </w:p>
      </w:sdtContent>
    </w:sdt>
    <w:sdt>
      <w:sdtPr>
        <w:tag w:val="goog_rdk_947"/>
      </w:sdtPr>
      <w:sdtContent>
        <w:p w:rsidR="00000000" w:rsidDel="00000000" w:rsidP="00000000" w:rsidRDefault="00000000" w:rsidRPr="00000000" w14:paraId="00000195">
          <w:pPr>
            <w:pageBreakBefore w:val="0"/>
            <w:rPr>
              <w:rFonts w:ascii="Times New Roman" w:cs="Times New Roman" w:eastAsia="Times New Roman" w:hAnsi="Times New Roman"/>
              <w:rPrChange w:author="Divya Machkure" w:id="27" w:date="2024-04-29T13:13:39Z">
                <w:rPr>
                  <w:rFonts w:ascii="Times New Roman" w:cs="Times New Roman" w:eastAsia="Times New Roman" w:hAnsi="Times New Roman"/>
                </w:rPr>
              </w:rPrChange>
            </w:rPr>
          </w:pPr>
          <w:sdt>
            <w:sdtPr>
              <w:tag w:val="goog_rdk_946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sdt>
    <w:sdtPr>
      <w:tag w:val="goog_rdk_957"/>
    </w:sdtPr>
    <w:sdtContent>
      <w:p w:rsidR="00000000" w:rsidDel="00000000" w:rsidP="00000000" w:rsidRDefault="00000000" w:rsidRPr="00000000" w14:paraId="00000198">
        <w:pPr>
          <w:rPr>
            <w:ins w:author="Dev Garg" w:id="53" w:date="2022-08-03T06:35:40Z"/>
            <w:rFonts w:ascii="Times New Roman" w:cs="Times New Roman" w:eastAsia="Times New Roman" w:hAnsi="Times New Roman"/>
            <w:rPrChange w:author="Divya Machkure" w:id="27" w:date="2024-04-29T13:13:39Z">
              <w:rPr>
                <w:rFonts w:ascii="Times New Roman" w:cs="Times New Roman" w:eastAsia="Times New Roman" w:hAnsi="Times New Roman"/>
              </w:rPr>
            </w:rPrChange>
          </w:rPr>
        </w:pPr>
        <w:sdt>
          <w:sdtPr>
            <w:tag w:val="goog_rdk_955"/>
          </w:sdtPr>
          <w:sdtContent>
            <w:ins w:author="Dev Garg" w:id="53" w:date="2022-08-03T06:35:40Z"/>
            <w:sdt>
              <w:sdtPr>
                <w:tag w:val="goog_rdk_956"/>
              </w:sdtPr>
              <w:sdtContent>
                <w:ins w:author="Dev Garg" w:id="53" w:date="2022-08-03T06:35:40Z">
                  <w:r w:rsidDel="00000000" w:rsidR="00000000" w:rsidRPr="00000000">
                    <w:rPr>
                      <w:rtl w:val="0"/>
                    </w:rPr>
                  </w:r>
                </w:ins>
              </w:sdtContent>
            </w:sdt>
            <w:ins w:author="Dev Garg" w:id="53" w:date="2022-08-03T06:35:40Z"/>
          </w:sdtContent>
        </w:sdt>
      </w:p>
    </w:sdtContent>
  </w:sdt>
  <w:sdt>
    <w:sdtPr>
      <w:tag w:val="goog_rdk_959"/>
    </w:sdtPr>
    <w:sdtContent>
      <w:p w:rsidR="00000000" w:rsidDel="00000000" w:rsidP="00000000" w:rsidRDefault="00000000" w:rsidRPr="00000000" w14:paraId="00000199">
        <w:pPr>
          <w:keepNext w:val="0"/>
          <w:keepLines w:val="0"/>
          <w:pageBreakBefore w:val="0"/>
          <w:widowControl w:val="0"/>
          <w:pBdr>
            <w:top w:space="0" w:sz="0" w:val="nil"/>
            <w:left w:space="0" w:sz="0" w:val="nil"/>
            <w:bottom w:space="0" w:sz="0" w:val="nil"/>
            <w:right w:space="0" w:sz="0" w:val="nil"/>
            <w:between w:space="0" w:sz="0" w:val="nil"/>
          </w:pBdr>
          <w:shd w:fill="auto" w:val="clear"/>
          <w:spacing w:after="0" w:before="0" w:line="276" w:lineRule="auto"/>
          <w:ind w:left="0" w:right="0" w:firstLine="0"/>
          <w:jc w:val="left"/>
          <w:rPr>
            <w:rFonts w:ascii="Times New Roman" w:cs="Times New Roman" w:eastAsia="Times New Roman" w:hAnsi="Times New Roman"/>
            <w:rPrChange w:author="Divya Machkure" w:id="27" w:date="2024-04-29T13:13:39Z">
              <w:rPr>
                <w:rFonts w:ascii="Times New Roman" w:cs="Times New Roman" w:eastAsia="Times New Roman" w:hAnsi="Times New Roman"/>
              </w:rPr>
            </w:rPrChange>
          </w:rPr>
        </w:pPr>
        <w:sdt>
          <w:sdtPr>
            <w:tag w:val="goog_rdk_958"/>
          </w:sdtPr>
          <w:sdtContent>
            <w:r w:rsidDel="00000000" w:rsidR="00000000" w:rsidRPr="00000000">
              <w:rPr>
                <w:rtl w:val="0"/>
              </w:rPr>
            </w:r>
          </w:sdtContent>
        </w:sdt>
      </w:p>
    </w:sdtContent>
  </w:sdt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footer" Target="footer1.xml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EjDsOOt91IlRyYCSIjYQjPkCbg==">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+Mri8giIH/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+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+cL50C8ggPnC+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/qqC842Ji/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/6qgvINiYv+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+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+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+r/LzjAs+vq/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+r/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+vq/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+r/LyDAs+vq/y8wAEI2c3VnZ2VzdElkSW1wb3J0MDBjYTIzYzktMWY5Zi00NDRmLWEyY2QtMjA2NzAyNDE3ZDlhXzQzIq8DCgtBQUFBanF3Ym1hURLXAgoLQUFBQWpxd2JtYVESC0FBQUFqcXdibWFRGg0KCXRleHQvaHRtbBIAIg4KCnRleHQvcGxhaW4SACo/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+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+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